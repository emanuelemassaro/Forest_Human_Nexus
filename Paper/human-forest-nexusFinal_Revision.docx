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518F" w14:textId="1A8E2E9F" w:rsidR="00AC03AC" w:rsidRDefault="00291E84" w:rsidP="350D8578">
      <w:pPr>
        <w:spacing w:line="240" w:lineRule="auto"/>
        <w:rPr>
          <w:rFonts w:ascii="Aptos Display" w:eastAsia="Aptos Display" w:hAnsi="Aptos Display" w:cs="Aptos Display"/>
          <w:b/>
          <w:bCs/>
          <w:color w:val="000000" w:themeColor="text1"/>
          <w:sz w:val="44"/>
          <w:szCs w:val="44"/>
        </w:rPr>
      </w:pPr>
      <w:ins w:id="0" w:author="MASSARO Emanuele (JRC-ISPRA)" w:date="2025-04-07T14:03:00Z">
        <w:r w:rsidRPr="00291E84">
          <w:rPr>
            <w:rFonts w:ascii="Aptos Display" w:eastAsia="Aptos Display" w:hAnsi="Aptos Display" w:cs="Aptos Display"/>
            <w:b/>
            <w:bCs/>
            <w:color w:val="000000" w:themeColor="text1"/>
            <w:sz w:val="44"/>
            <w:szCs w:val="44"/>
            <w:lang w:val="en-GB"/>
          </w:rPr>
          <w:t>A 45-Year Global Analysis of the Spatial Human-Forest Nexus</w:t>
        </w:r>
      </w:ins>
      <w:del w:id="1" w:author="MASSARO Emanuele (JRC-ISPRA)" w:date="2025-04-07T14:03:00Z">
        <w:r w:rsidR="30DCB5B7" w:rsidRPr="12032517" w:rsidDel="00291E84">
          <w:rPr>
            <w:rFonts w:ascii="Aptos Display" w:eastAsia="Aptos Display" w:hAnsi="Aptos Display" w:cs="Aptos Display"/>
            <w:b/>
            <w:bCs/>
            <w:color w:val="000000" w:themeColor="text1"/>
            <w:sz w:val="44"/>
            <w:szCs w:val="44"/>
            <w:lang w:val="en-GB"/>
          </w:rPr>
          <w:delText>Spatiotemporal Patterns in the Human-Forest Nexus: A 45-Year Global Analysis</w:delText>
        </w:r>
      </w:del>
      <w:r w:rsidR="008D50D7">
        <w:tab/>
      </w:r>
    </w:p>
    <w:p w14:paraId="7FB99A2A" w14:textId="7E2941B7" w:rsidR="00AC03AC" w:rsidRDefault="00AC03AC" w:rsidP="350D8578">
      <w:pPr>
        <w:spacing w:before="120" w:after="120" w:line="240" w:lineRule="auto"/>
        <w:rPr>
          <w:rFonts w:ascii="Calibri" w:eastAsia="Calibri" w:hAnsi="Calibri" w:cs="Calibri"/>
          <w:color w:val="000000" w:themeColor="text1"/>
          <w:sz w:val="22"/>
          <w:szCs w:val="22"/>
        </w:rPr>
      </w:pPr>
    </w:p>
    <w:p w14:paraId="13BC8F03" w14:textId="6CEB8CF0" w:rsidR="00AC03AC" w:rsidRPr="00363CEB" w:rsidRDefault="5788DAE3" w:rsidP="12032517">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w:t>
      </w:r>
      <w:r w:rsidR="0085109D" w:rsidRPr="00363CEB">
        <w:rPr>
          <w:rFonts w:ascii="Calibri" w:eastAsia="Calibri" w:hAnsi="Calibri" w:cs="Calibri"/>
          <w:color w:val="000000" w:themeColor="text1"/>
          <w:sz w:val="22"/>
          <w:szCs w:val="22"/>
          <w:lang w:val="pt-BR"/>
        </w:rPr>
        <w:t xml:space="preserve"> Peter Newton</w:t>
      </w:r>
      <w:r w:rsidR="0085109D" w:rsidRPr="00363CEB">
        <w:rPr>
          <w:rFonts w:ascii="Calibri" w:eastAsia="Calibri" w:hAnsi="Calibri" w:cs="Calibri"/>
          <w:color w:val="000000" w:themeColor="text1"/>
          <w:sz w:val="22"/>
          <w:szCs w:val="22"/>
          <w:vertAlign w:val="superscript"/>
          <w:lang w:val="pt-BR"/>
        </w:rPr>
        <w:t>2</w:t>
      </w:r>
      <w:r w:rsidR="0085109D"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 xml:space="preserve"> </w:t>
      </w:r>
      <w:r w:rsidR="0085109D" w:rsidRPr="00363CEB">
        <w:rPr>
          <w:rFonts w:ascii="Calibri" w:eastAsia="Calibri" w:hAnsi="Calibri" w:cs="Calibri"/>
          <w:color w:val="000000" w:themeColor="text1"/>
          <w:sz w:val="22"/>
          <w:szCs w:val="22"/>
          <w:lang w:val="pt-BR"/>
        </w:rPr>
        <w:t>Juan Carlos Ciscar</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Gregoire</w:t>
      </w:r>
      <w:proofErr w:type="spellEnd"/>
      <w:r w:rsidR="0085109D" w:rsidRPr="00363CEB">
        <w:rPr>
          <w:rFonts w:ascii="Calibri" w:eastAsia="Calibri" w:hAnsi="Calibri" w:cs="Calibri"/>
          <w:color w:val="000000" w:themeColor="text1"/>
          <w:sz w:val="22"/>
          <w:szCs w:val="22"/>
          <w:lang w:val="pt-BR"/>
        </w:rPr>
        <w:t xml:space="preserve"> Dubois</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Angela</w:t>
      </w:r>
      <w:proofErr w:type="spellEnd"/>
      <w:r w:rsidR="0085109D" w:rsidRPr="00363CEB">
        <w:rPr>
          <w:rFonts w:ascii="Calibri" w:eastAsia="Calibri" w:hAnsi="Calibri" w:cs="Calibri"/>
          <w:color w:val="000000" w:themeColor="text1"/>
          <w:sz w:val="22"/>
          <w:szCs w:val="22"/>
          <w:lang w:val="pt-BR"/>
        </w:rPr>
        <w:t xml:space="preserve"> Fanelli</w:t>
      </w:r>
      <w:r w:rsidR="0085109D" w:rsidRPr="00363CEB">
        <w:rPr>
          <w:rFonts w:ascii="Calibri" w:eastAsia="Calibri" w:hAnsi="Calibri" w:cs="Calibri"/>
          <w:color w:val="000000" w:themeColor="text1"/>
          <w:sz w:val="22"/>
          <w:szCs w:val="22"/>
          <w:vertAlign w:val="superscript"/>
          <w:lang w:val="pt-BR"/>
        </w:rPr>
        <w:t>1,3</w:t>
      </w:r>
      <w:r w:rsidR="0085109D" w:rsidRPr="00363CEB">
        <w:rPr>
          <w:rFonts w:ascii="Calibri" w:eastAsia="Calibri" w:hAnsi="Calibri" w:cs="Calibri"/>
          <w:color w:val="000000" w:themeColor="text1"/>
          <w:sz w:val="22"/>
          <w:szCs w:val="22"/>
          <w:lang w:val="pt-BR"/>
        </w:rPr>
        <w:t>, Dolores Ibarreta</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Nicola Riccetti</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Wojciech</w:t>
      </w:r>
      <w:proofErr w:type="spellEnd"/>
      <w:r w:rsidR="0085109D" w:rsidRPr="00363CEB">
        <w:rPr>
          <w:rFonts w:ascii="Calibri" w:eastAsia="Calibri" w:hAnsi="Calibri" w:cs="Calibri"/>
          <w:color w:val="000000" w:themeColor="text1"/>
          <w:sz w:val="22"/>
          <w:szCs w:val="22"/>
          <w:lang w:val="pt-BR"/>
        </w:rPr>
        <w:t xml:space="preserve"> Szewczyk</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and</w:t>
      </w:r>
      <w:proofErr w:type="spellEnd"/>
      <w:r w:rsidRPr="00363CEB">
        <w:rPr>
          <w:rFonts w:ascii="Calibri" w:eastAsia="Calibri" w:hAnsi="Calibri" w:cs="Calibri"/>
          <w:color w:val="000000" w:themeColor="text1"/>
          <w:sz w:val="22"/>
          <w:szCs w:val="22"/>
          <w:lang w:val="pt-BR"/>
        </w:rPr>
        <w:t xml:space="preserve"> Alessandro Cescatti</w:t>
      </w:r>
      <w:r w:rsidRPr="00363CEB">
        <w:rPr>
          <w:rFonts w:ascii="Calibri" w:eastAsia="Calibri" w:hAnsi="Calibri" w:cs="Calibri"/>
          <w:color w:val="000000" w:themeColor="text1"/>
          <w:sz w:val="22"/>
          <w:szCs w:val="22"/>
          <w:vertAlign w:val="superscript"/>
          <w:lang w:val="pt-BR"/>
        </w:rPr>
        <w:t>1</w:t>
      </w:r>
      <w:r w:rsidR="4550E48E" w:rsidRPr="00363CEB">
        <w:rPr>
          <w:rFonts w:ascii="Calibri" w:eastAsia="Calibri" w:hAnsi="Calibri" w:cs="Calibri"/>
          <w:color w:val="000000" w:themeColor="text1"/>
          <w:sz w:val="22"/>
          <w:szCs w:val="22"/>
          <w:lang w:val="pt-BR"/>
        </w:rPr>
        <w:t>*</w:t>
      </w:r>
      <w:r w:rsidR="00EA7FCA" w:rsidRPr="00363CEB">
        <w:rPr>
          <w:rFonts w:ascii="Calibri" w:eastAsia="Calibri" w:hAnsi="Calibri" w:cs="Calibri"/>
          <w:color w:val="000000" w:themeColor="text1"/>
          <w:sz w:val="22"/>
          <w:szCs w:val="22"/>
          <w:vertAlign w:val="superscript"/>
          <w:lang w:val="pt-BR"/>
        </w:rPr>
        <w:t xml:space="preserve">  </w:t>
      </w:r>
    </w:p>
    <w:p w14:paraId="447B75AF" w14:textId="7CC59C76" w:rsidR="00AC03AC" w:rsidRDefault="6444EBC5" w:rsidP="350D8578">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Via E. Fermi 2749, 21027 </w:t>
      </w:r>
      <w:proofErr w:type="spellStart"/>
      <w:r w:rsidR="0085109D" w:rsidRPr="0085109D">
        <w:rPr>
          <w:rFonts w:ascii="Calibri" w:eastAsia="Calibri" w:hAnsi="Calibri" w:cs="Calibri"/>
          <w:color w:val="000000" w:themeColor="text1"/>
          <w:sz w:val="22"/>
          <w:szCs w:val="22"/>
          <w:lang w:val="en-GB"/>
        </w:rPr>
        <w:t>Ispra</w:t>
      </w:r>
      <w:proofErr w:type="spellEnd"/>
      <w:r w:rsidR="0085109D" w:rsidRPr="0085109D">
        <w:rPr>
          <w:rFonts w:ascii="Calibri" w:eastAsia="Calibri" w:hAnsi="Calibri" w:cs="Calibri"/>
          <w:color w:val="000000" w:themeColor="text1"/>
          <w:sz w:val="22"/>
          <w:szCs w:val="22"/>
          <w:lang w:val="en-GB"/>
        </w:rPr>
        <w:t xml:space="preserve"> – Italy</w:t>
      </w:r>
      <w:r w:rsidR="0085109D" w:rsidRPr="0085109D" w:rsidDel="0085109D">
        <w:rPr>
          <w:rFonts w:ascii="Calibri" w:eastAsia="Calibri" w:hAnsi="Calibri" w:cs="Calibri"/>
          <w:color w:val="000000" w:themeColor="text1"/>
          <w:sz w:val="22"/>
          <w:szCs w:val="22"/>
          <w:lang w:val="en-GB"/>
        </w:rPr>
        <w:t xml:space="preserve"> </w:t>
      </w:r>
    </w:p>
    <w:p w14:paraId="5EB62CBF" w14:textId="42EAE8FA" w:rsidR="00AC03AC" w:rsidRDefault="6444EBC5" w:rsidP="350D8578">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sidR="002E7469">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6BCB917E" w14:textId="4266847A" w:rsidR="00AC03AC" w:rsidRDefault="00A9365A" w:rsidP="350D8578">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0085109D"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C. Inca </w:t>
      </w:r>
      <w:proofErr w:type="spellStart"/>
      <w:r w:rsidR="0085109D" w:rsidRPr="0085109D">
        <w:rPr>
          <w:rFonts w:ascii="Calibri" w:eastAsia="Calibri" w:hAnsi="Calibri" w:cs="Calibri"/>
          <w:color w:val="000000" w:themeColor="text1"/>
          <w:sz w:val="22"/>
          <w:szCs w:val="22"/>
          <w:lang w:val="en-GB"/>
        </w:rPr>
        <w:t>Garcilaso</w:t>
      </w:r>
      <w:proofErr w:type="spellEnd"/>
      <w:r w:rsidR="0085109D" w:rsidRPr="0085109D">
        <w:rPr>
          <w:rFonts w:ascii="Calibri" w:eastAsia="Calibri" w:hAnsi="Calibri" w:cs="Calibri"/>
          <w:color w:val="000000" w:themeColor="text1"/>
          <w:sz w:val="22"/>
          <w:szCs w:val="22"/>
          <w:lang w:val="en-GB"/>
        </w:rPr>
        <w:t xml:space="preserve"> 3, 41092 </w:t>
      </w:r>
      <w:r w:rsidR="00874F2E" w:rsidRPr="0085109D">
        <w:rPr>
          <w:rFonts w:ascii="Calibri" w:eastAsia="Calibri" w:hAnsi="Calibri" w:cs="Calibri"/>
          <w:color w:val="000000" w:themeColor="text1"/>
          <w:sz w:val="22"/>
          <w:szCs w:val="22"/>
          <w:lang w:val="en-GB"/>
        </w:rPr>
        <w:t>Seville</w:t>
      </w:r>
      <w:r w:rsidR="0085109D" w:rsidRPr="0085109D">
        <w:rPr>
          <w:rFonts w:ascii="Calibri" w:eastAsia="Calibri" w:hAnsi="Calibri" w:cs="Calibri"/>
          <w:color w:val="000000" w:themeColor="text1"/>
          <w:sz w:val="22"/>
          <w:szCs w:val="22"/>
          <w:lang w:val="en-GB"/>
        </w:rPr>
        <w:t xml:space="preserve"> – Spain</w:t>
      </w:r>
    </w:p>
    <w:p w14:paraId="0257E704" w14:textId="212B836C" w:rsidR="008D50D7" w:rsidRDefault="4C056D7B" w:rsidP="350D8578">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10">
        <w:r w:rsidRPr="12032517">
          <w:rPr>
            <w:rStyle w:val="Hyperlink"/>
            <w:rFonts w:ascii="Calibri" w:eastAsia="Calibri" w:hAnsi="Calibri" w:cs="Calibri"/>
            <w:sz w:val="22"/>
            <w:szCs w:val="22"/>
            <w:lang w:val="en-GB"/>
          </w:rPr>
          <w:t>emanuele.massaro@ec.europa.eu</w:t>
        </w:r>
        <w:r w:rsidR="2ED65100" w:rsidRPr="12032517">
          <w:rPr>
            <w:rStyle w:val="Hyperlink"/>
            <w:rFonts w:ascii="Calibri" w:eastAsia="Calibri" w:hAnsi="Calibri" w:cs="Calibri"/>
            <w:sz w:val="22"/>
            <w:szCs w:val="22"/>
            <w:lang w:val="en-GB"/>
          </w:rPr>
          <w:t>,</w:t>
        </w:r>
      </w:hyperlink>
      <w:r w:rsidR="2ED65100" w:rsidRPr="12032517">
        <w:rPr>
          <w:rFonts w:ascii="Calibri" w:eastAsia="Calibri" w:hAnsi="Calibri" w:cs="Calibri"/>
          <w:color w:val="000000" w:themeColor="text1"/>
          <w:sz w:val="22"/>
          <w:szCs w:val="22"/>
        </w:rPr>
        <w:t xml:space="preserve"> </w:t>
      </w:r>
      <w:hyperlink r:id="rId11">
        <w:r w:rsidR="2ED65100" w:rsidRPr="12032517">
          <w:rPr>
            <w:rStyle w:val="Hyperlink"/>
            <w:rFonts w:ascii="Calibri" w:eastAsia="Calibri" w:hAnsi="Calibri" w:cs="Calibri"/>
            <w:sz w:val="22"/>
            <w:szCs w:val="22"/>
          </w:rPr>
          <w:t>alessandro.cescatti@ec.europa.eu</w:t>
        </w:r>
      </w:hyperlink>
      <w:r w:rsidR="2ED65100" w:rsidRPr="12032517">
        <w:rPr>
          <w:rFonts w:ascii="Calibri" w:eastAsia="Calibri" w:hAnsi="Calibri" w:cs="Calibri"/>
          <w:color w:val="000000" w:themeColor="text1"/>
          <w:sz w:val="22"/>
          <w:szCs w:val="22"/>
        </w:rPr>
        <w:t xml:space="preserve"> </w:t>
      </w:r>
    </w:p>
    <w:p w14:paraId="2FC63B20" w14:textId="77777777" w:rsidR="00534F37" w:rsidRDefault="00534F37">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261BB835" w14:textId="34DD7B0C" w:rsidR="008A09D5" w:rsidRPr="00FA39E2" w:rsidRDefault="6444EBC5">
      <w:pPr>
        <w:pStyle w:val="Style1-MAIN"/>
        <w:rPr>
          <w:rFonts w:ascii="Aptos Display" w:eastAsia="Aptos Display" w:hAnsi="Aptos Display" w:cs="Aptos Display"/>
        </w:rPr>
      </w:pPr>
      <w:r w:rsidRPr="350D8578">
        <w:rPr>
          <w:rFonts w:ascii="Aptos Display" w:eastAsia="Aptos Display" w:hAnsi="Aptos Display" w:cs="Aptos Display"/>
        </w:rPr>
        <w:lastRenderedPageBreak/>
        <w:t>Abstrac</w:t>
      </w:r>
      <w:r w:rsidR="00B74474">
        <w:rPr>
          <w:rFonts w:ascii="Aptos Display" w:eastAsia="Aptos Display" w:hAnsi="Aptos Display" w:cs="Aptos Display"/>
        </w:rPr>
        <w:t>t</w:t>
      </w:r>
    </w:p>
    <w:p w14:paraId="2D5927AD" w14:textId="59514EC5" w:rsidR="00291E84" w:rsidRPr="00291E84" w:rsidRDefault="00291E84">
      <w:pPr>
        <w:pStyle w:val="mainTextAgain"/>
        <w:rPr>
          <w:ins w:id="2" w:author="MASSARO Emanuele (JRC-ISPRA)" w:date="2025-04-07T14:03:00Z"/>
          <w:rFonts w:eastAsia="Aptos Display"/>
        </w:rPr>
        <w:pPrChange w:id="3" w:author="MASSARO Emanuele (JRC-ISPRA)" w:date="2025-04-07T14:03:00Z">
          <w:pPr>
            <w:pStyle w:val="Style1-MAIN"/>
          </w:pPr>
        </w:pPrChange>
      </w:pPr>
      <w:ins w:id="4" w:author="MASSARO Emanuele (JRC-ISPRA)" w:date="2025-04-07T14:03:00Z">
        <w:r w:rsidRPr="00291E84">
          <w:rPr>
            <w:rFonts w:eastAsia="Aptos Display"/>
          </w:rPr>
          <w:t>Forests play a crucial role in providing important ecosystem services such as biodiversity conservation, carbon sequestration, and biomass production, while supporting the livelihoods of millions of people globally. Understanding the spatial relationship between human populations and forests is vital for assessing how these socio-environmental systems interact and evolve over time. However, a global scale understanding of these spatial relationships remains limited.</w:t>
        </w:r>
        <w:r>
          <w:rPr>
            <w:rFonts w:eastAsia="Aptos Display"/>
          </w:rPr>
          <w:t xml:space="preserve"> </w:t>
        </w:r>
        <w:r w:rsidRPr="00291E84">
          <w:rPr>
            <w:rFonts w:eastAsia="Aptos Display"/>
          </w:rPr>
          <w:t>Here, we address this gap by examining the joint global trends in human population and forest dynamics from 1975 to 2020. We assess two indicators of spatial and temporal trends: Forest Area per Person (FAP) and Forest Proximate People (FPP), illustrating how the spatial interplay between humans and forests has changed over time. We then introduce the Forest Human Nexus (FHN), a spatial indicator that integrates forest area per capita, forest accessibility, and population density to provide a geospatial assessment of human-forest relationships.</w:t>
        </w:r>
        <w:r>
          <w:rPr>
            <w:rFonts w:eastAsia="Aptos Display"/>
          </w:rPr>
          <w:t xml:space="preserve"> </w:t>
        </w:r>
        <w:r w:rsidRPr="00291E84">
          <w:rPr>
            <w:rFonts w:eastAsia="Aptos Display"/>
          </w:rPr>
          <w:t>Our analysis reveals an uneven distribution of FHN trends worldwide, reflecting severe ecological stress in many tropical regions and highlighting the need for targeted interventions. By offering detailed spatiotemporal insights and a new spatial metric for human-forest interactions, this study aims to inform policymakers, conservationists, development practitioners, and researchers in fostering more sustainable human-forest relationships.</w:t>
        </w:r>
      </w:ins>
    </w:p>
    <w:p w14:paraId="14773979" w14:textId="496BAB2A" w:rsidR="002529B3" w:rsidDel="00291E84" w:rsidRDefault="3A57960D" w:rsidP="12032517">
      <w:pPr>
        <w:pStyle w:val="mainTextAgain"/>
        <w:rPr>
          <w:del w:id="5" w:author="MASSARO Emanuele (JRC-ISPRA)" w:date="2025-04-07T14:03:00Z"/>
        </w:rPr>
      </w:pPr>
      <w:del w:id="6" w:author="MASSARO Emanuele (JRC-ISPRA)" w:date="2025-04-07T14:03:00Z">
        <w:r w:rsidRPr="12032517" w:rsidDel="00291E84">
          <w:rPr>
            <w:rFonts w:eastAsia="Aptos Display"/>
          </w:rPr>
          <w:delText xml:space="preserve">Forests play a crucial role in providing </w:delText>
        </w:r>
        <w:r w:rsidR="009F362A" w:rsidDel="00291E84">
          <w:rPr>
            <w:rFonts w:eastAsia="Aptos Display"/>
          </w:rPr>
          <w:delText xml:space="preserve">important ecosystem </w:delText>
        </w:r>
        <w:r w:rsidRPr="12032517" w:rsidDel="00291E84">
          <w:rPr>
            <w:rFonts w:eastAsia="Aptos Display"/>
          </w:rPr>
          <w:delText xml:space="preserve">services such as </w:delText>
        </w:r>
        <w:r w:rsidR="00193A4D" w:rsidRPr="12032517" w:rsidDel="00291E84">
          <w:rPr>
            <w:rFonts w:eastAsia="Aptos Display"/>
          </w:rPr>
          <w:delText>biodiversity conservation</w:delText>
        </w:r>
        <w:r w:rsidR="00193A4D" w:rsidDel="00291E84">
          <w:rPr>
            <w:rFonts w:eastAsia="Aptos Display"/>
          </w:rPr>
          <w:delText xml:space="preserve">, </w:delText>
        </w:r>
        <w:r w:rsidRPr="12032517" w:rsidDel="00291E84">
          <w:rPr>
            <w:rFonts w:eastAsia="Aptos Display"/>
          </w:rPr>
          <w:delText>carbon sequestration</w:delText>
        </w:r>
        <w:r w:rsidR="00193A4D" w:rsidDel="00291E84">
          <w:rPr>
            <w:rFonts w:eastAsia="Aptos Display"/>
          </w:rPr>
          <w:delText xml:space="preserve"> and biomass production</w:delText>
        </w:r>
        <w:r w:rsidRPr="12032517" w:rsidDel="00291E84">
          <w:rPr>
            <w:rFonts w:eastAsia="Aptos Display"/>
          </w:rPr>
          <w:delText>, while supporting the livelihoods of millions of people globally</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Understanding the spatial relationship between human populations and forests is vital for appreciating how these socio-environmental systems interact</w:delText>
        </w:r>
        <w:r w:rsidR="00193A4D" w:rsidDel="00291E84">
          <w:rPr>
            <w:rFonts w:eastAsia="Aptos Display"/>
          </w:rPr>
          <w:delText xml:space="preserve"> and are evolving in time</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 xml:space="preserve">Yet, </w:delText>
        </w:r>
        <w:r w:rsidR="00830E35" w:rsidDel="00291E84">
          <w:rPr>
            <w:rFonts w:eastAsia="Aptos Display"/>
          </w:rPr>
          <w:delText>an</w:delText>
        </w:r>
        <w:r w:rsidR="00830E35" w:rsidRPr="12032517" w:rsidDel="00291E84">
          <w:rPr>
            <w:rFonts w:eastAsia="Aptos Display"/>
          </w:rPr>
          <w:delText xml:space="preserve"> </w:delText>
        </w:r>
        <w:r w:rsidR="369C893B" w:rsidRPr="12032517" w:rsidDel="00291E84">
          <w:rPr>
            <w:rFonts w:eastAsia="Aptos Display"/>
          </w:rPr>
          <w:delText>understanding of these relationships on a global scale is still missing.</w:delText>
        </w:r>
        <w:r w:rsidR="14E34FA6" w:rsidRPr="12032517" w:rsidDel="00291E84">
          <w:rPr>
            <w:rFonts w:eastAsia="Aptos Display"/>
          </w:rPr>
          <w:delText xml:space="preserve"> </w:delText>
        </w:r>
        <w:r w:rsidR="14E34FA6" w:rsidDel="00291E84">
          <w:delText xml:space="preserve">Here, we address this gap by examining </w:delText>
        </w:r>
        <w:r w:rsidR="00193A4D" w:rsidDel="00291E84">
          <w:delText xml:space="preserve">the joint </w:delText>
        </w:r>
        <w:r w:rsidR="14E34FA6" w:rsidDel="00291E84">
          <w:delText xml:space="preserve">global trends in </w:delText>
        </w:r>
        <w:r w:rsidR="0797B534" w:rsidDel="00291E84">
          <w:delText>human</w:delText>
        </w:r>
        <w:r w:rsidR="00193A4D" w:rsidDel="00291E84">
          <w:delText xml:space="preserve"> population and</w:delText>
        </w:r>
        <w:r w:rsidR="0797B534" w:rsidDel="00291E84">
          <w:delText xml:space="preserve"> forest </w:delText>
        </w:r>
        <w:r w:rsidR="65335066" w:rsidDel="00291E84">
          <w:delText>dynamics</w:delText>
        </w:r>
        <w:r w:rsidR="14E34FA6" w:rsidDel="00291E84">
          <w:delText xml:space="preserve"> from 1975 to 2020. </w:delText>
        </w:r>
        <w:r w:rsidR="37A4F2CF" w:rsidRPr="12032517" w:rsidDel="00291E84">
          <w:delText xml:space="preserve">We </w:delText>
        </w:r>
        <w:r w:rsidR="00193A4D" w:rsidDel="00291E84">
          <w:delText>assess</w:delText>
        </w:r>
        <w:r w:rsidR="37A4F2CF" w:rsidRPr="12032517" w:rsidDel="00291E84">
          <w:delText xml:space="preserve"> </w:delText>
        </w:r>
        <w:r w:rsidR="00830E35" w:rsidDel="00291E84">
          <w:delText xml:space="preserve">two indicators of </w:delText>
        </w:r>
        <w:r w:rsidR="37A4F2CF" w:rsidRPr="12032517" w:rsidDel="00291E84">
          <w:delText>global spatial and temporal trends</w:delText>
        </w:r>
        <w:r w:rsidR="00830E35" w:rsidDel="00291E84">
          <w:delText>:</w:delText>
        </w:r>
        <w:r w:rsidR="37A4F2CF" w:rsidRPr="12032517" w:rsidDel="00291E84">
          <w:delText xml:space="preserve"> </w:delText>
        </w:r>
        <w:r w:rsidR="00193A4D" w:rsidDel="00291E84">
          <w:delText xml:space="preserve">the </w:delText>
        </w:r>
        <w:r w:rsidR="37A4F2CF" w:rsidRPr="12032517" w:rsidDel="00291E84">
          <w:delText xml:space="preserve">Forest Area per </w:delText>
        </w:r>
        <w:r w:rsidR="00D60C88" w:rsidDel="00291E84">
          <w:delText>Person</w:delText>
        </w:r>
        <w:r w:rsidR="00D60C88" w:rsidRPr="12032517" w:rsidDel="00291E84">
          <w:delText xml:space="preserve"> </w:delText>
        </w:r>
        <w:r w:rsidR="37A4F2CF" w:rsidRPr="12032517" w:rsidDel="00291E84">
          <w:delText>(FA</w:delText>
        </w:r>
        <w:r w:rsidR="00D60C88" w:rsidDel="00291E84">
          <w:delText>P</w:delText>
        </w:r>
        <w:r w:rsidR="37A4F2CF" w:rsidRPr="12032517" w:rsidDel="00291E84">
          <w:delText xml:space="preserve">) and </w:delText>
        </w:r>
        <w:r w:rsidR="00193A4D" w:rsidDel="00291E84">
          <w:delText xml:space="preserve">the </w:delText>
        </w:r>
        <w:r w:rsidR="37A4F2CF" w:rsidRPr="12032517" w:rsidDel="00291E84">
          <w:delText>Forest Proxim</w:delText>
        </w:r>
        <w:r w:rsidR="00830E35" w:rsidDel="00291E84">
          <w:delText>ate</w:delText>
        </w:r>
        <w:r w:rsidR="37A4F2CF" w:rsidRPr="12032517" w:rsidDel="00291E84">
          <w:delText xml:space="preserve"> People (FPP), illustrating how the </w:delText>
        </w:r>
        <w:r w:rsidR="003431CF" w:rsidDel="00291E84">
          <w:delText xml:space="preserve">spatial </w:delText>
        </w:r>
        <w:r w:rsidR="37A4F2CF" w:rsidRPr="12032517" w:rsidDel="00291E84">
          <w:delText xml:space="preserve">interplay between humans and forests has evolved. </w:delText>
        </w:r>
        <w:r w:rsidR="56971AC1" w:rsidRPr="12032517" w:rsidDel="00291E84">
          <w:delText xml:space="preserve">We then introduce the Forest </w:delText>
        </w:r>
        <w:r w:rsidR="36CE9E8D" w:rsidRPr="12032517" w:rsidDel="00291E84">
          <w:delText xml:space="preserve">Human </w:delText>
        </w:r>
        <w:r w:rsidR="56971AC1" w:rsidRPr="12032517" w:rsidDel="00291E84">
          <w:delText>Nexus (</w:delText>
        </w:r>
        <w:r w:rsidR="44BF6BE7" w:rsidRPr="12032517" w:rsidDel="00291E84">
          <w:delText>FH</w:delText>
        </w:r>
        <w:r w:rsidR="56971AC1" w:rsidRPr="12032517" w:rsidDel="00291E84">
          <w:delText xml:space="preserve">N) indicator, </w:delText>
        </w:r>
        <w:r w:rsidR="00193A4D" w:rsidDel="00291E84">
          <w:delText>which</w:delText>
        </w:r>
        <w:r w:rsidR="00193A4D" w:rsidRPr="12032517" w:rsidDel="00291E84">
          <w:delText xml:space="preserve"> </w:delText>
        </w:r>
        <w:r w:rsidR="56971AC1" w:rsidRPr="12032517" w:rsidDel="00291E84">
          <w:delText>encapsulates forest area</w:delText>
        </w:r>
        <w:r w:rsidR="00BC2A15" w:rsidDel="00291E84">
          <w:delText xml:space="preserve"> per capita</w:delText>
        </w:r>
        <w:r w:rsidR="56971AC1" w:rsidRPr="12032517" w:rsidDel="00291E84">
          <w:delText>, forest accessibility, and population density,</w:delText>
        </w:r>
        <w:r w:rsidR="00193A4D" w:rsidDel="00291E84">
          <w:delText xml:space="preserve"> ultimately</w:delText>
        </w:r>
        <w:r w:rsidR="56971AC1" w:rsidRPr="12032517" w:rsidDel="00291E84">
          <w:delText xml:space="preserve"> providing a comprehensive assessment of </w:delText>
        </w:r>
        <w:r w:rsidR="003431CF" w:rsidDel="00291E84">
          <w:delText xml:space="preserve">how </w:delText>
        </w:r>
        <w:r w:rsidR="56971AC1" w:rsidRPr="12032517" w:rsidDel="00291E84">
          <w:delText xml:space="preserve">the human-forest </w:delText>
        </w:r>
        <w:r w:rsidR="00193A4D" w:rsidDel="00291E84">
          <w:delText>interplay</w:delText>
        </w:r>
        <w:r w:rsidR="00193A4D" w:rsidRPr="12032517" w:rsidDel="00291E84">
          <w:delText xml:space="preserve"> </w:delText>
        </w:r>
        <w:r w:rsidR="56971AC1" w:rsidRPr="12032517" w:rsidDel="00291E84">
          <w:delText xml:space="preserve">has </w:delText>
        </w:r>
        <w:r w:rsidR="003431CF" w:rsidDel="00291E84">
          <w:delText xml:space="preserve">changed </w:delText>
        </w:r>
        <w:r w:rsidR="56971AC1" w:rsidRPr="12032517" w:rsidDel="00291E84">
          <w:delText xml:space="preserve">over time. Our analysis reveals </w:delText>
        </w:r>
        <w:r w:rsidR="003431CF" w:rsidDel="00291E84">
          <w:delText>an</w:delText>
        </w:r>
        <w:r w:rsidR="003431CF" w:rsidRPr="12032517" w:rsidDel="00291E84">
          <w:delText xml:space="preserve"> </w:delText>
        </w:r>
        <w:r w:rsidR="56971AC1" w:rsidRPr="12032517" w:rsidDel="00291E84">
          <w:delText xml:space="preserve">uneven distribution of </w:delText>
        </w:r>
        <w:r w:rsidR="25C5C227" w:rsidRPr="12032517" w:rsidDel="00291E84">
          <w:delText xml:space="preserve">FHN </w:delText>
        </w:r>
        <w:r w:rsidR="56971AC1" w:rsidRPr="12032517" w:rsidDel="00291E84">
          <w:delText xml:space="preserve">trends worldwide, reflecting severe ecological stress in </w:delText>
        </w:r>
        <w:r w:rsidR="003431CF" w:rsidDel="00291E84">
          <w:delText xml:space="preserve">many </w:delText>
        </w:r>
        <w:r w:rsidR="56971AC1" w:rsidRPr="12032517" w:rsidDel="00291E84">
          <w:delText xml:space="preserve">tropical regions, and </w:delText>
        </w:r>
        <w:r w:rsidR="003F53D4" w:rsidDel="00291E84">
          <w:delText>suggesting</w:delText>
        </w:r>
        <w:r w:rsidR="003F53D4" w:rsidRPr="12032517" w:rsidDel="00291E84">
          <w:delText xml:space="preserve"> </w:delText>
        </w:r>
        <w:r w:rsidR="003F53D4" w:rsidDel="00291E84">
          <w:delText xml:space="preserve">a </w:delText>
        </w:r>
        <w:r w:rsidR="56971AC1" w:rsidRPr="12032517" w:rsidDel="00291E84">
          <w:delText xml:space="preserve">need for targeted interventions. By offering detailed spatial-temporal insights and a new human-forest metric, this </w:delText>
        </w:r>
        <w:r w:rsidR="003F53D4" w:rsidDel="00291E84">
          <w:delText>paper</w:delText>
        </w:r>
        <w:r w:rsidR="003F53D4" w:rsidRPr="12032517" w:rsidDel="00291E84">
          <w:delText xml:space="preserve"> </w:delText>
        </w:r>
        <w:r w:rsidR="56971AC1" w:rsidRPr="12032517" w:rsidDel="00291E84">
          <w:delText xml:space="preserve">aims to inform policymakers, conservationists, </w:delText>
        </w:r>
        <w:r w:rsidR="00AB674E" w:rsidDel="00291E84">
          <w:delText xml:space="preserve">development practitioners, </w:delText>
        </w:r>
        <w:r w:rsidR="56971AC1" w:rsidRPr="12032517" w:rsidDel="00291E84">
          <w:delText xml:space="preserve">and researchers in fostering </w:delText>
        </w:r>
        <w:r w:rsidR="00AB674E" w:rsidDel="00291E84">
          <w:delText xml:space="preserve">more </w:delText>
        </w:r>
        <w:r w:rsidR="56971AC1" w:rsidRPr="12032517" w:rsidDel="00291E84">
          <w:delText>sustainable human-forest relationships.</w:delText>
        </w:r>
      </w:del>
    </w:p>
    <w:p w14:paraId="5643817B" w14:textId="77777777" w:rsidR="002529B3" w:rsidRDefault="002529B3">
      <w:pPr>
        <w:rPr>
          <w:rFonts w:eastAsia="Times New Roman" w:cs="Times New Roman"/>
          <w:color w:val="000000" w:themeColor="text1"/>
        </w:rPr>
      </w:pPr>
      <w:r>
        <w:br w:type="page"/>
      </w:r>
    </w:p>
    <w:p w14:paraId="74845B2C" w14:textId="47BDC536" w:rsidR="6444EBC5" w:rsidRDefault="5788DAE3" w:rsidP="002529B3">
      <w:pPr>
        <w:pStyle w:val="Style1-MAIN"/>
        <w:rPr>
          <w:rFonts w:eastAsia="Aptos Display"/>
        </w:rPr>
      </w:pPr>
      <w:r w:rsidRPr="147BA12E">
        <w:rPr>
          <w:rFonts w:eastAsia="Aptos Display"/>
        </w:rPr>
        <w:lastRenderedPageBreak/>
        <w:t>Introduction</w:t>
      </w:r>
    </w:p>
    <w:p w14:paraId="04762C59" w14:textId="1F529768" w:rsidR="009E0492" w:rsidRDefault="00C53F61" w:rsidP="350D8578">
      <w:pPr>
        <w:pStyle w:val="mainText"/>
        <w:rPr>
          <w:ins w:id="7" w:author="MASSARO Emanuele (JRC-ISPRA)" w:date="2025-04-08T10:06:00Z"/>
          <w:rFonts w:eastAsia="Times New Roman" w:cs="Times New Roman"/>
          <w:color w:val="000000" w:themeColor="text1"/>
        </w:rPr>
      </w:pPr>
      <w:r>
        <w:rPr>
          <w:rFonts w:eastAsia="Times New Roman" w:cs="Times New Roman"/>
          <w:color w:val="000000" w:themeColor="text1"/>
        </w:rPr>
        <w:t xml:space="preserve">Forests cover 31% </w:t>
      </w:r>
      <w:r w:rsidR="00ED11A4" w:rsidRPr="00ED11A4">
        <w:rPr>
          <w:rFonts w:eastAsia="Times New Roman" w:cs="Times New Roman"/>
          <w:color w:val="000000" w:themeColor="text1"/>
        </w:rPr>
        <w:t>of the Earth’s surface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{"citationID":"bEAbuPlv","properties":{"formattedCitation":"\\super 1\\nosupersub{}","plainCitation":"1","noteIndex":0},"citationItems":[{"id":"XXoAqS0A/KrWUjrhZ","uris":["http://zotero.org/users/local/75HuZQAn/items/QMR9T5WB","http://zotero.org/users/3544650/items/QMR9T5WB"],"itemData":{"id":1,"type":"article-journal","abstract":"Abstract\n            Globally, countries report forest information to the Food and Agriculture Organization (FAO) of the United Nations Global Forest Resources Assessments (FRA) at regular intervals. While the status and trends of national forest monitoring capacities have been previously assessed for the tropics, this has not been systematically done worldwide. In this paper, we assess the use and quality of forest monitoring data sources for national reporting to the FRA in 236 countries and territories. More specifically, we (a) analyze the use of remote sensing (RS) for forest area monitoring and the use of national forest inventory (NFI) for monitoring forest area, growing stock, biomass, carbon stock, and other attributes in FRA 2005–2020, (b) assess data quality in FRA 2020 using FAO tier-based indicators, and (c) zoom in to investigate changes in tropical forest monitoring capacities in FRA 2010–2020. Globally, the number of countries monitoring forest area using RS at good to very good capacities increased from 55 in FRA 2005 to 99 in FRA 2020. Likewise, the number of countries with good to very good NFI capacities increased from 48 in FRA 2005 to 102 in FRA 2020. This corresponds to </w:instrText>
      </w:r>
      <w:r w:rsidR="00AF2AC5">
        <w:rPr>
          <w:rFonts w:ascii="Cambria Math" w:eastAsia="Times New Roman" w:hAnsi="Cambria Math" w:cs="Cambria Math"/>
          <w:color w:val="000000" w:themeColor="text1"/>
        </w:rPr>
        <w:instrText>∼</w:instrText>
      </w:r>
      <w:r w:rsidR="00AF2AC5">
        <w:rPr>
          <w:rFonts w:eastAsia="Times New Roman" w:cs="Times New Roman"/>
          <w:color w:val="000000" w:themeColor="text1"/>
        </w:rPr>
        <w:instrText xml:space="preserve">85% of the global forest area monitored with one or more nationally-produced up-to-date RS products or NFI in FRA 2020. For large proportions of global forests, the highest quality data was used in FRA 2020 for reporting on forest area (93%), growing stock (85%), biomass (76%), and carbon pools (61%). Overall, capacity improvements are more widespread in the tropics, which can be linked to continued international investments for forest monitoring especially in the context of reducing emissions from deforestation and forest degradation in tropical countries (REDD+). More than 50% of the tropical countries with targeted international support improved both RS and NFI capacities in the period 2010–2020 on top of those that already had persistent good to very good capabilities. There is also a link between improvements in national capacities and improved governance measured against worldwide governance indicators (WGI). Our findings—the first global study—suggest an ever-improving data basis for national reporting on forest resources in the context of climate and development commitments, e.g. the Paris Agreement and Sustainable Development Goals.","container-title":"Environmental Research Letters","DOI":"10.1088/1748-9326/abd81b","ISSN":"1748-9326","issue":"5","journalAbbreviation":"Environ. Res. Lett.","page":"054029","source":"DOI.org (Crossref)","title":"An assessment of data sources, data quality and changes in national forest monitoring capacities in the Global Forest Resources Assessment 2005–2020","volume":"16","author":[{"family":"Nesha","given":"Karimon"},{"family":"Herold","given":"Martin"},{"family":"De Sy","given":"Veronique"},{"family":"Duchelle","given":"Amy E"},{"family":"Martius","given":"Christopher"},{"family":"Branthomme","given":"Anne"},{"family":"Garzuglia","given":"Monica"},{"family":"Jonsson","given":"Orjan"},{"family":"Pekkarinen","given":"Anssi"}],"issued":{"date-parts":[["2021",5,1]]}}}],"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1</w:t>
      </w:r>
      <w:r w:rsidR="00ED11A4">
        <w:rPr>
          <w:rFonts w:eastAsia="Times New Roman" w:cs="Times New Roman"/>
          <w:color w:val="000000" w:themeColor="text1"/>
        </w:rPr>
        <w:fldChar w:fldCharType="end"/>
      </w:r>
      <w:r w:rsidR="00ED11A4" w:rsidRPr="00ED11A4">
        <w:rPr>
          <w:rFonts w:eastAsia="Times New Roman" w:cs="Times New Roman"/>
          <w:color w:val="000000" w:themeColor="text1"/>
        </w:rPr>
        <w:t xml:space="preserve"> </w:t>
      </w:r>
      <w:r w:rsidR="00ED11A4">
        <w:rPr>
          <w:rFonts w:eastAsia="Times New Roman" w:cs="Times New Roman"/>
          <w:color w:val="000000" w:themeColor="text1"/>
        </w:rPr>
        <w:t>and</w:t>
      </w:r>
      <w:r w:rsidR="6444EBC5" w:rsidRPr="350D8578">
        <w:rPr>
          <w:rFonts w:eastAsia="Times New Roman" w:cs="Times New Roman"/>
          <w:color w:val="000000" w:themeColor="text1"/>
        </w:rPr>
        <w:t xml:space="preserve"> play a crucial role as complex socio-environmental systems, providing essential </w:t>
      </w:r>
      <w:r w:rsidR="00AB674E">
        <w:rPr>
          <w:rFonts w:eastAsia="Times New Roman" w:cs="Times New Roman"/>
          <w:color w:val="000000" w:themeColor="text1"/>
        </w:rPr>
        <w:t xml:space="preserve">ecosystem </w:t>
      </w:r>
      <w:r w:rsidR="6444EBC5" w:rsidRPr="350D8578">
        <w:rPr>
          <w:rFonts w:eastAsia="Times New Roman" w:cs="Times New Roman"/>
          <w:color w:val="000000" w:themeColor="text1"/>
        </w:rPr>
        <w:t>services such as carbon storage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{"citationID":"Rnd0WNiP","properties":{"formattedCitation":"\\super 2\\nosupersub{}","plainCitation":"2","noteIndex":0},"citationItems":[{"id":"XXoAqS0A/51OOzu6g","uris":["http://zotero.org/users/local/75HuZQAn/items/KF9B45KT","http://zotero.org/users/3544650/items/KF9B45KT"],"itemData":{"id":3,"type":"article-journal","abstract":"Abstract\n            \n              Purpose of Review\n              \n                Carbon sequestration and storage in forest ecosystems is often promoted as a solution for reducing CO\n                2\n                concentrations in the atmosphere. Yet, our understanding is lacking regarding how forest management strategies affect the net removal of greenhouse gases and contribute to climate change mitigation. Here, we present a review of carbon sequestration and stock dynamics, following three strategies that are widely used in boreal, temperate and tropical forests: extensive forest management, intensive forest management and old-growth forest conservation.\n              \n            \n            \n              Recent Findings\n              Several studies show that specific forest management strategies can improve carbon sequestration capacity and soil carbon storage. Within these studies, the old-growth forest conservation strategy results in greater carbon storage in soils than do extensive and intensive forest management. Intensive forest management enhances forest carbon sequestration capacity through afforestation using fast-growing species, mechanical soil preparation from low to moderate intensity and N fertilization. Extensive forest management is an intermediate compromise regarding carbon sequestration and soil carbon storage, between conservation and intensive forest management strategies. With respect to silvicultural treatments, partial cutting is a practice that increases forest carbon sequestration rates and maintains higher carbon storage in soils compared to clear-cuts. Each silvicultural practice that is discussed in this review showed a similar effect on forest carbon in all biomes, although the magnitude of these effects differs mainly in terms of heterotrophic respiration.\n            \n            \n              Summary\n              To achieve sustainable management and fulfill industrial demand and profitability, specific gaps must be dealt with to improve our scientific knowledge regarding forest carbon sequestration in a climate change context, mainly through the integration of the three aforementioned strategies in a functional zoning approach at the landscape scale. We present a review with promising strategies for guiding sustainable forest management in such a global context.","container-title":"Current Forestry Reports","DOI":"10.1007/s40725-021-00151-w","ISSN":"2198-6436","issue":"4","journalAbbreviation":"Curr Forestry Rep","language":"en","page":"245-266","source":"DOI.org (Crossref)","title":"Forest Carbon Management: a Review of Silvicultural Practices and Management Strategies Across Boreal, Temperate and Tropical Forests","title-short":"Forest Carbon Management","volume":"7","author":[{"family":"Ameray","given":"Abderrahmane"},{"family":"Bergeron","given":"Yves"},{"family":"Valeria","given":"Osvaldo"},{"family":"Montoro Girona","given":"Miguel"},{"family":"Cavard","given":"Xavier"}],"issued":{"date-parts":[["2021",11,15]]}}}],"schema":"https://github.com/citation-style-language/schema/raw/master/csl-citation.json"}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2</w:t>
      </w:r>
      <w:r w:rsidR="00ED11A4">
        <w:rPr>
          <w:rFonts w:eastAsia="Times New Roman" w:cs="Times New Roman"/>
          <w:color w:val="000000" w:themeColor="text1"/>
        </w:rPr>
        <w:fldChar w:fldCharType="end"/>
      </w:r>
      <w:r w:rsidR="00AB674E">
        <w:rPr>
          <w:rFonts w:eastAsia="Times New Roman" w:cs="Times New Roman"/>
          <w:color w:val="000000" w:themeColor="text1"/>
        </w:rPr>
        <w:t xml:space="preserve"> and</w:t>
      </w:r>
      <w:r w:rsidR="6444EBC5" w:rsidRPr="350D8578">
        <w:rPr>
          <w:rFonts w:eastAsia="Times New Roman" w:cs="Times New Roman"/>
          <w:color w:val="000000" w:themeColor="text1"/>
        </w:rPr>
        <w:t xml:space="preserve"> sequestration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{"citationID":"vMsqtLQ9","properties":{"formattedCitation":"\\super 3\\nosupersub{}","plainCitation":"3","noteIndex":0},"citationItems":[{"id":"XXoAqS0A/Wsoky6vM","uris":["http://zotero.org/users/local/75HuZQAn/items/QXB3JNI4","http://zotero.org/users/3544650/items/QXB3JNI4"],"itemData":{"id":5,"type":"article-journal","abstract":"Woody bioenergy demand and carbon sequestration payments increase forest area and produce net carbon benefits.\n          , \n            There is a continuing debate over the role that woody bioenergy plays in climate mitigation. This paper clarifies this controversy and illustrates the impacts of woody biomass demand on forest harvests, prices, timber management investments and intensity, forest area, and the resulting carbon balance under different climate mitigation policies. Increased bioenergy demand increases forest carbon stocks thanks to afforestation activities and more intensive management relative to a no-bioenergy case. Some natural forests, however, are converted to more intensive management, with potential biodiversity losses. Incentivizing both wood-based bioenergy and forest sequestration could increase carbon sequestration and conserve natural forests simultaneously. We conclude that the expanded use of wood for bioenergy will result in net carbon benefits, but an efficient policy also needs to regulate forest carbon sequestration.","container-title":"Science Advances","DOI":"10.1126/sciadv.aay6792","ISSN":"2375-2548","issue":"13","journalAbbreviation":"Sci. Adv.","language":"en","page":"eaay6792","source":"DOI.org (Crossref)","title":"Forests: Carbon sequestration, biomass energy, or both?","title-short":"Forests","volume":"6","author":[{"family":"Favero","given":"Alice"},{"family":"Daigneault","given":"Adam"},{"family":"Sohngen","given":"Brent"}],"issued":{"date-parts":[["2020",3,27]]}}}],"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3</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and biodiversity conservation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{"citationID":"OTrpOpKm","properties":{"formattedCitation":"\\super 4\\nosupersub{}","plainCitation":"4","noteIndex":0},"citationItems":[{"id":"XXoAqS0A/PiU7iVJN","uris":["http://zotero.org/users/local/75HuZQAn/items/VSGIYKCD","http://zotero.org/users/3544650/items/VSGIYKCD"],"itemData":{"id":7,"type":"article-journal","container-title":"Biological Conservation","DOI":"10.1016/j.biocon.2006.02.019","ISSN":"00063207","issue":"3","journalAbbreviation":"Biological Conservation","language":"en","page":"433-445","source":"DOI.org (Crossref)","title":"General management principles and a checklist of strategies to guide forest biodiversity conservation","volume":"131","author":[{"family":"Lindenmayer","given":"D.B."},{"family":"Franklin","given":"J.F."},{"family":"Fischer","given":"J."}],"issued":{"date-parts":[["2006",8]]}}}],"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4</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while also supporting the livelihoods of millions of people globally</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{"citationID":"yjQb3Q6e","properties":{"formattedCitation":"\\super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5</w:t>
      </w:r>
      <w:r w:rsidR="00ED11A4">
        <w:rPr>
          <w:rFonts w:eastAsia="Times New Roman" w:cs="Times New Roman"/>
          <w:color w:val="000000" w:themeColor="text1"/>
        </w:rPr>
        <w:fldChar w:fldCharType="end"/>
      </w:r>
      <w:r w:rsidR="00AB674E">
        <w:rPr>
          <w:rFonts w:eastAsia="Times New Roman" w:cs="Times New Roman"/>
          <w:color w:val="000000" w:themeColor="text1"/>
        </w:rPr>
        <w:t>.</w:t>
      </w:r>
      <w:r w:rsidR="00D740C4">
        <w:rPr>
          <w:rFonts w:eastAsia="Times New Roman" w:cs="Times New Roman"/>
          <w:color w:val="000000" w:themeColor="text1"/>
        </w:rPr>
        <w:t xml:space="preserve"> </w:t>
      </w:r>
    </w:p>
    <w:p w14:paraId="3BA09034" w14:textId="14B9275C" w:rsidR="009E0492" w:rsidRPr="00E82645" w:rsidRDefault="009E0492" w:rsidP="009E0492">
      <w:pPr>
        <w:pStyle w:val="mainText"/>
        <w:rPr>
          <w:ins w:id="8" w:author="MASSARO Emanuele (JRC-ISPRA)" w:date="2025-04-08T10:06:00Z"/>
          <w:rFonts w:eastAsia="Times New Roman" w:cs="Times New Roman"/>
          <w:color w:val="000000" w:themeColor="text1"/>
        </w:rPr>
      </w:pPr>
      <w:ins w:id="9" w:author="MASSARO Emanuele (JRC-ISPRA)" w:date="2025-04-08T10:06:00Z">
        <w:r w:rsidRPr="00E82645">
          <w:rPr>
            <w:rFonts w:eastAsia="Times New Roman" w:cs="Times New Roman"/>
            <w:color w:val="000000" w:themeColor="text1"/>
          </w:rPr>
          <w:t>The spatial dimension of human-forest interactions has evolved significantly over recent decades due to global land use changes, urbanization, and demographic shifts. Studies have documented substantial changes in the spatial distribution of forest-adjacent communities, with some regions experiencing migration away from forests while others see increasing settlement near forest edges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{"citationID":"TVgyMaq8","properties":{"formattedCitation":"\\super 6\\nosupersub{}","plainCitation":"6","noteIndex":0},"citationItems":[{"id":65,"uris":["http://zotero.org/users/local/OZfMjm9b/items/IA4K44PR"],"itemData":{"id":65,"type":"article-journal","container-title":"Land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instrText>
      </w:r>
      <w:ins w:id="10"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6</w:t>
      </w:r>
      <w:ins w:id="11"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For example, research in the Brazilian Amazon has shown complex patterns of colonization along forest frontiers, followed by urbanization processes that reshape human-forest spatial relationships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{"citationID":"zAdt8vZG","properties":{"formattedCitation":"\\super 7\\nosupersub{}","plainCitation":"7","noteIndex":0},"citationItems":[{"id":67,"uris":["http://zotero.org/users/local/OZfMjm9b/items/CF6JQ95P"],"itemData":{"id":67,"type":"article-journal","container-title":"Annals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instrText>
      </w:r>
      <w:ins w:id="12"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7</w:t>
      </w:r>
      <w:ins w:id="13"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In Southeast Asia, the expansion of plantation agriculture has transformed traditional forest-adjacent communities, altering centuries-old spatial configurations of human-forest coexistence</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{"citationID":"KM6sDODB","properties":{"formattedCitation":"\\super 8\\nosupersub{}","plainCitation":"8","noteIndex":0},"citationItems":[{"id":69,"uris":["http://zotero.org/users/local/OZfMjm9b/items/RA564H5C"],"itemData":{"id":69,"type":"article-journal","container-title":"Geografisk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instrText>
      </w:r>
      <w:ins w:id="14"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8</w:t>
      </w:r>
      <w:ins w:id="15"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xml:space="preserve">. </w:t>
        </w:r>
      </w:ins>
    </w:p>
    <w:p w14:paraId="6E9F7E8D" w14:textId="7A8A7441" w:rsidR="0027155D" w:rsidRDefault="00E950CD" w:rsidP="350D8578">
      <w:pPr>
        <w:pStyle w:val="mainText"/>
        <w:rPr>
          <w:ins w:id="16" w:author="MASSARO Emanuele (JRC-ISPRA)" w:date="2025-04-08T09:54:00Z"/>
          <w:rFonts w:eastAsia="Times New Roman" w:cs="Times New Roman"/>
          <w:color w:val="000000" w:themeColor="text1"/>
        </w:rPr>
      </w:pPr>
      <w:r>
        <w:rPr>
          <w:rFonts w:eastAsia="Times New Roman" w:cs="Times New Roman"/>
          <w:color w:val="000000" w:themeColor="text1"/>
        </w:rPr>
        <w:t>I</w:t>
      </w:r>
      <w:r w:rsidR="00D740C4">
        <w:rPr>
          <w:rFonts w:eastAsia="Times New Roman" w:cs="Times New Roman"/>
          <w:color w:val="000000" w:themeColor="text1"/>
        </w:rPr>
        <w:t>ndeed</w:t>
      </w:r>
      <w:r>
        <w:rPr>
          <w:rFonts w:eastAsia="Times New Roman" w:cs="Times New Roman"/>
          <w:color w:val="000000" w:themeColor="text1"/>
        </w:rPr>
        <w:t>,</w:t>
      </w:r>
      <w:r w:rsidR="00D740C4">
        <w:rPr>
          <w:rFonts w:eastAsia="Times New Roman" w:cs="Times New Roman"/>
          <w:color w:val="000000" w:themeColor="text1"/>
        </w:rPr>
        <w:t xml:space="preserve"> a</w:t>
      </w:r>
      <w:r w:rsidR="00D740C4" w:rsidRPr="00D740C4">
        <w:rPr>
          <w:rFonts w:eastAsia="Times New Roman" w:cs="Times New Roman"/>
          <w:color w:val="000000" w:themeColor="text1"/>
        </w:rPr>
        <w:t xml:space="preserve">round </w:t>
      </w:r>
      <w:r w:rsidR="00193A4D" w:rsidRPr="00D740C4">
        <w:rPr>
          <w:rFonts w:eastAsia="Times New Roman" w:cs="Times New Roman"/>
          <w:color w:val="000000" w:themeColor="text1"/>
        </w:rPr>
        <w:t>one</w:t>
      </w:r>
      <w:r w:rsidR="00193A4D">
        <w:rPr>
          <w:rFonts w:eastAsia="Times New Roman" w:cs="Times New Roman"/>
          <w:color w:val="000000" w:themeColor="text1"/>
        </w:rPr>
        <w:t>-</w:t>
      </w:r>
      <w:r w:rsidR="00D740C4" w:rsidRPr="00D740C4">
        <w:rPr>
          <w:rFonts w:eastAsia="Times New Roman" w:cs="Times New Roman"/>
          <w:color w:val="000000" w:themeColor="text1"/>
        </w:rPr>
        <w:t>fourth of the global population (over 1.6 billion people</w:t>
      </w:r>
      <w:r w:rsidR="00D740C4">
        <w:rPr>
          <w:rFonts w:eastAsia="Times New Roman" w:cs="Times New Roman"/>
          <w:color w:val="000000" w:themeColor="text1"/>
        </w:rPr>
        <w:t xml:space="preserve">) </w:t>
      </w:r>
      <w:r>
        <w:rPr>
          <w:rFonts w:eastAsia="Times New Roman" w:cs="Times New Roman"/>
          <w:color w:val="000000" w:themeColor="text1"/>
        </w:rPr>
        <w:t xml:space="preserve">live within </w:t>
      </w:r>
      <w:r w:rsidR="00746F97">
        <w:rPr>
          <w:rFonts w:eastAsia="Times New Roman" w:cs="Times New Roman"/>
          <w:color w:val="000000" w:themeColor="text1"/>
        </w:rPr>
        <w:t xml:space="preserve">5km of </w:t>
      </w:r>
      <w:r>
        <w:rPr>
          <w:rFonts w:eastAsia="Times New Roman" w:cs="Times New Roman"/>
          <w:color w:val="000000" w:themeColor="text1"/>
        </w:rPr>
        <w:t xml:space="preserve">a </w:t>
      </w:r>
      <w:r w:rsidR="00D740C4">
        <w:rPr>
          <w:rFonts w:eastAsia="Times New Roman" w:cs="Times New Roman"/>
          <w:color w:val="000000" w:themeColor="text1"/>
        </w:rPr>
        <w:t>forest</w:t>
      </w:r>
      <w:r w:rsidR="00BB1EBA">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{"citationID":"W69mctBj","properties":{"formattedCitation":"\\super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BB1EBA">
        <w:rPr>
          <w:rFonts w:eastAsia="Times New Roman" w:cs="Times New Roman"/>
          <w:color w:val="000000" w:themeColor="text1"/>
        </w:rPr>
        <w:fldChar w:fldCharType="separate"/>
      </w:r>
      <w:r w:rsidR="009E0492" w:rsidRPr="009E0492">
        <w:rPr>
          <w:rFonts w:cs="Times New Roman"/>
          <w:vertAlign w:val="superscript"/>
          <w:lang w:val="en-GB"/>
        </w:rPr>
        <w:t>9</w:t>
      </w:r>
      <w:r w:rsidR="00BB1EBA">
        <w:rPr>
          <w:rFonts w:eastAsia="Times New Roman" w:cs="Times New Roman"/>
          <w:color w:val="000000" w:themeColor="text1"/>
        </w:rPr>
        <w:fldChar w:fldCharType="end"/>
      </w:r>
      <w:r w:rsidR="6444EBC5" w:rsidRPr="350D8578">
        <w:rPr>
          <w:rFonts w:eastAsia="Times New Roman" w:cs="Times New Roman"/>
          <w:color w:val="000000" w:themeColor="text1"/>
        </w:rPr>
        <w:t xml:space="preserve">. </w:t>
      </w:r>
      <w:ins w:id="17" w:author="MASSARO Emanuele (JRC-ISPRA)" w:date="2025-04-08T10:05:00Z">
        <w:r w:rsidR="009E0492" w:rsidRPr="00E82645">
          <w:rPr>
            <w:rFonts w:eastAsia="Times New Roman" w:cs="Times New Roman"/>
            <w:color w:val="000000" w:themeColor="text1"/>
          </w:rPr>
          <w:t>In some areas, such as parts of Europe and North America, the number of people living near forests has actually increased as suburban development expands into forested landscapes</w:t>
        </w:r>
      </w:ins>
      <w:r w:rsidR="009E0492">
        <w:rPr>
          <w:rFonts w:eastAsia="Times New Roman" w:cs="Times New Roman"/>
          <w:color w:val="000000" w:themeColor="text1"/>
        </w:rPr>
        <w:fldChar w:fldCharType="begin"/>
      </w:r>
      <w:r w:rsidR="009E0492">
        <w:rPr>
          <w:rFonts w:eastAsia="Times New Roman" w:cs="Times New Roman"/>
          <w:color w:val="000000" w:themeColor="text1"/>
        </w:rPr>
        <w:instrText xml:space="preserve"> ADDIN ZOTERO_ITEM CSL_CITATION {"citationID":"Sq27Co8o","properties":{"formattedCitation":"\\super 10\\nosupersub{}","plainCitation":"10","noteIndex":0},"citationItems":[{"id":70,"uris":["http://zotero.org/users/local/OZfMjm9b/items/8TBYWVKD"],"itemData":{"id":70,"type":"article-journal","abstract":"The wildland–urban interface (WUI) is the area where houses meet or intermingle with undeveloped wildland vegetation. The WUI is thus a focal area for human– environment conflicts, such as the destruction of homes by wildfires, habitat fragmentation, introduction of exotic species, and biodiversity decline. Our goal was to conduct a spatially detailed assessment of the WUI across the United States to provide a framework for scientific inquiries into housing growth effects on the environment and to inform both national policymakers and local land managers about the WUI and associated issues. The WUI in the conterminous United States covers 719 156 km\n              2\n              (9% of land area) and contains 44.8 million housing units (39% of all houses). WUI areas are particularly widespread in the eastern United States, reaching a maximum of 72% of land area in Connecticut. California has the highest number of WUI housing units (5.1 million). The extent of the WUI highlights the need for ecological principles in land‐use planning as well as sprawl‐limiting policies to adequately address both wildfire threats and conservation problems.","container-title":"Ecological Applications","DOI":"10.1890/04-1413","ISSN":"1051-0761, 1939-5582","issue":"3","journalAbbreviation":"Ecological Applications","language":"en","license":"http://onlinelibrary.wiley.com/termsAndConditions#vor","page":"799-805","source":"DOI.org (Crossref)","title":"THE WILDLAND–URBAN INTERFACE IN THE UNITED STATES","volume":"15","author":[{"family":"Radeloff","given":"V. C."},{"family":"Hammer","given":"R. B."},{"family":"Stewart","given":"S. I."},{"family":"Fried","given":"J. S."},{"family":"Holcomb","given":"S. S."},{"family":"McKeefry","given":"J. F."}],"issued":{"date-parts":[["2005",6]]}}}],"schema":"https://github.com/citation-style-language/schema/raw/master/csl-citation.json"} </w:instrText>
      </w:r>
      <w:r w:rsidR="009E0492">
        <w:rPr>
          <w:rFonts w:eastAsia="Times New Roman" w:cs="Times New Roman"/>
          <w:color w:val="000000" w:themeColor="text1"/>
        </w:rPr>
        <w:fldChar w:fldCharType="separate"/>
      </w:r>
      <w:r w:rsidR="009E0492" w:rsidRPr="009E0492">
        <w:rPr>
          <w:rFonts w:cs="Times New Roman"/>
          <w:color w:val="000000"/>
          <w:vertAlign w:val="superscript"/>
          <w:lang w:val="en-GB"/>
        </w:rPr>
        <w:t>10</w:t>
      </w:r>
      <w:r w:rsidR="009E0492">
        <w:rPr>
          <w:rFonts w:eastAsia="Times New Roman" w:cs="Times New Roman"/>
          <w:color w:val="000000" w:themeColor="text1"/>
        </w:rPr>
        <w:fldChar w:fldCharType="end"/>
      </w:r>
      <w:ins w:id="18" w:author="MASSARO Emanuele (JRC-ISPRA)" w:date="2025-04-08T10:05:00Z">
        <w:r w:rsidR="009E0492" w:rsidRPr="00E82645">
          <w:rPr>
            <w:rFonts w:eastAsia="Times New Roman" w:cs="Times New Roman"/>
            <w:color w:val="000000" w:themeColor="text1"/>
          </w:rPr>
          <w:t>. Conversely, in regions experiencing rapid deforestation, forest-adjacent populations may either migrate away from degraded forest margins or remain in place while the forests recede, fundamentally altering their spatial relationship with forest ecosystems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{"citationID":"avd7dcspct","properties":{"formattedCitation":"\\super 11\\nosupersub{}","plainCitation":"11","noteIndex":0},"citationItems":[{"id":71,"uris":["http://zotero.org/users/local/OZfMjm9b/items/XARJESUQ"],"itemData":{"id":71,"type":"article-journal","abstract":"This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11</w:t>
      </w:r>
      <w:r w:rsidR="009E0492">
        <w:rPr>
          <w:rFonts w:eastAsia="Times New Roman" w:cs="Times New Roman"/>
          <w:color w:val="000000" w:themeColor="text1"/>
        </w:rPr>
        <w:fldChar w:fldCharType="end"/>
      </w:r>
      <w:del w:id="19" w:author="MASSARO Emanuele (JRC-ISPRA)" w:date="2025-04-08T10:07:00Z">
        <w:r w:rsidR="009E0492" w:rsidDel="009E0492">
          <w:rPr>
            <w:rFonts w:eastAsia="Times New Roman" w:cs="Times New Roman"/>
            <w:color w:val="000000" w:themeColor="text1"/>
          </w:rPr>
          <w:fldChar w:fldCharType="begin"/>
        </w:r>
        <w:r w:rsidR="009E0492" w:rsidDel="009E0492">
          <w:rPr>
            <w:rFonts w:eastAsia="Times New Roman" w:cs="Times New Roman"/>
            <w:color w:val="000000" w:themeColor="text1"/>
          </w:rPr>
          <w:delInstrText xml:space="preserve"> ADDIN ZOTERO_ITEM CSL_CITATION {"citationID":"amfp1jpl1c","properties":{"formattedCitation":"\\uldash{\\super 1\\nosupersub{}}","plainCitation":"1","noteIndex":0},"citationItems":[{"id":71,"uris":["http://zotero.org/users/local/OZfMjm9b/items/XARJESUQ"],"itemData":{"id":71,"type":"article-journal","abstract":"This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delInstrText>
        </w:r>
        <w:r w:rsidR="009E0492" w:rsidDel="009E0492">
          <w:rPr>
            <w:rFonts w:eastAsia="Times New Roman" w:cs="Times New Roman"/>
            <w:color w:val="000000" w:themeColor="text1"/>
          </w:rPr>
          <w:fldChar w:fldCharType="separate"/>
        </w:r>
        <w:r w:rsidR="009E0492" w:rsidRPr="009E0492" w:rsidDel="009E0492">
          <w:rPr>
            <w:rFonts w:cs="Times New Roman"/>
            <w:color w:val="000000"/>
            <w:u w:val="dash"/>
            <w:vertAlign w:val="superscript"/>
            <w:lang w:val="en-GB"/>
          </w:rPr>
          <w:delText>1</w:delText>
        </w:r>
        <w:r w:rsidR="009E0492" w:rsidDel="009E0492">
          <w:rPr>
            <w:rFonts w:eastAsia="Times New Roman" w:cs="Times New Roman"/>
            <w:color w:val="000000" w:themeColor="text1"/>
          </w:rPr>
          <w:fldChar w:fldCharType="end"/>
        </w:r>
      </w:del>
      <w:ins w:id="20" w:author="MASSARO Emanuele (JRC-ISPRA)" w:date="2025-04-08T10:05:00Z">
        <w:r w:rsidR="009E0492" w:rsidRPr="00E82645">
          <w:rPr>
            <w:rFonts w:eastAsia="Times New Roman" w:cs="Times New Roman"/>
            <w:color w:val="000000" w:themeColor="text1"/>
          </w:rPr>
          <w:t>. Understanding these dynamic spatial patterns is crucial for developing effective conservation and development policies that account for the changing human-forest nexus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{"citationID":"a2dc1c5m6vi","properties":{"formattedCitation":"\\super 12\\nosupersub{}","plainCitation":"12","noteIndex":0},"citationItems":[{"id":73,"uris":["http://zotero.org/users/local/OZfMjm9b/items/N4MPSNFN"],"itemData":{"id":73,"type":"article-journal","container-title":"Nature Geoscience","DOI":"10.1038/ngeo756","ISSN":"1752-0894, 1752-0908","issue":"3","journalAbbreviation":"Nature Geosci","language":"en","license":"http://www.springer.com/tdm","page":"178-181","source":"DOI.org (Crossref)","title":"Deforestation driven by urban population growth and agricultural trade in the twenty-first century","volume":"3","author":[{"family":"DeFries","given":"Ruth S."},{"family":"Rudel","given":"Thomas"},{"family":"Uriarte","given":"Maria"},{"family":"Hansen","given":"Matthew"}],"issued":{"date-parts":[["2010",3]]}}}],"schema":"https://github.com/citation-style-language/schema/raw/master/csl-citation.json"}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12</w:t>
      </w:r>
      <w:r w:rsidR="009E0492">
        <w:rPr>
          <w:rFonts w:eastAsia="Times New Roman" w:cs="Times New Roman"/>
          <w:color w:val="000000" w:themeColor="text1"/>
        </w:rPr>
        <w:fldChar w:fldCharType="end"/>
      </w:r>
      <w:ins w:id="21" w:author="MASSARO Emanuele (JRC-ISPRA)" w:date="2025-04-08T10:05:00Z">
        <w:r w:rsidR="009E0492" w:rsidRPr="00E82645">
          <w:rPr>
            <w:rFonts w:eastAsia="Times New Roman" w:cs="Times New Roman"/>
            <w:color w:val="000000" w:themeColor="text1"/>
          </w:rPr>
          <w:t>.</w:t>
        </w:r>
      </w:ins>
      <w:ins w:id="22" w:author="MASSARO Emanuele (JRC-ISPRA)" w:date="2025-04-08T10:06:00Z">
        <w:r w:rsidR="009E0492">
          <w:rPr>
            <w:rFonts w:eastAsia="Times New Roman" w:cs="Times New Roman"/>
            <w:color w:val="000000" w:themeColor="text1"/>
          </w:rPr>
          <w:t xml:space="preserve"> </w:t>
        </w:r>
      </w:ins>
      <w:r w:rsidR="6444EBC5" w:rsidRPr="350D8578">
        <w:rPr>
          <w:rFonts w:eastAsia="Times New Roman" w:cs="Times New Roman"/>
          <w:color w:val="000000" w:themeColor="text1"/>
        </w:rPr>
        <w:t>These landscapes contribute significantly to environmental stability and socio-economic development, offering benefits ranging from health improvements to income generation for those living in or near forested areas</w:t>
      </w:r>
      <w:r w:rsidR="002C44B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{"citationID":"PMhvvvjC","properties":{"formattedCitation":"\\super 13\\nosupersub{}","plainCitation":"13","noteIndex":0},"citationItems":[{"id":"XXoAqS0A/WDX5A06c","uris":["http://zotero.org/users/3544650/items/87S4LR8G"],"itemData":{"id":44,"type":"article-journal","abstract":"Abstract\n            \n              Forests are sources of wood, non‐timber forest products and ecosystems services and goods that benefit society as a whole, and are especially important to rural livelihoods. Forest landscape restoration (\n              FLR\n              ) has been proposed as a way to counteract deforestation and reconcile the production of ecosystem services and goods with conservation and development goals. But limited evidence indicates how large‐scale forest restoration could contribute to improving local livelihoods. Here, we present a conceptual framework to analyze the effects of large‐scale restoration on local livelihoods, and use it to review the scientific literature and reduce this knowledge gap. Most of the literature referred to case studies (89%), largely concentrated in China (49%). The main theme explored was income, followed by livelihoods diversification, off‐farm employment opportunities, poverty reduction, equity and the provision of timber and energy as ecosystem services. Nearly 60 percent of the papers discussed the importance of governance systems to socioeconomic outcomes. The reforestation/restoration programs and policies investigated in the studies had mixed socioeconomic effects on local livelihoods depending on other variables, such as availability of off‐farm jobs, household characteristics, land productivity, land tenure, and markets for forest products and ecosystem services. We conclude that the effects of large‐scale restoration initiatives on local livelihoods may vary due to several factors and is still not clear for many situations; therefore, monitoring over time with clear indicators is needed.\n            \n          , \n            RESUMO\n            \n              Florestas são fonte de madeira, produtos florestais não‐madeireiros e serviços ecossistêmicos que beneficiam a sociedade como um todo, mas são especialmente importantes para os modos de vida rurais. A restauração de paisagens e florestas (\n              RPF\n              ) vem sendo proposta como uma forma de combater o desmatamento e reconciliar a produção de serviços ecossistêmicos com conservação e desenvolvimento, mas ainda não está claro se ela trará benefícios para estas populações. Neste artigo apresentamos um arcabouço conceitual para analisar os impactos socioeconômicos da restauração de larga escala nos modos de vida rurais, que é utilizado para revisar a literatura e contribuir para preencher esta lacuna. A maioria dos artigos revisados foi composta por estudos de caso (89%), concentrados na China (49%). Os principais aspectos avaliados pelos artigos foram renda, diversificação dos modos de vida, oportunidades de emprego não‐agrário, redução da pobreza, equidade e provisão de produtos madeireiros e não‐madeireiros. Quase 60 por cento dos artigos discutiu a importância dos sistemas de governança para os efeitos socioeconômicos. As iniciativas analisadas pelos artigos tiveram impactos positivos e negativos, dependendo de outras variáveis como a disponibilidade de empregos não‐agrários, características da unidade doméstica, produtividade da terra, propriedade da terra, e existência de mercados para os produtos florestais e serviços ecossistêmicos. Concluímos que os impactos socioeconômicos das iniciativas de restauração em larga‐escala nos modos de vida locais variam de acordo com diversos fatores e ainda não são claros em algumas situações e, portanto, requerem um monitoramento de longo prazo.","container-title":"Biotropica","DOI":"10.1111/btp.12385","ISSN":"0006-3606, 1744-7429","issue":"6","journalAbbreviation":"Biotropica","language":"en","page":"731-744","source":"DOI.org (Crossref)","title":"Impacts of large‐scale forest restoration on socioeconomic status and local livelihoods: what we know and do not know","title-short":"Impacts of large‐scale forest restoration on socioeconomic status and local livelihoods","volume":"48","author":[{"family":"Adams","given":"Cristina"},{"family":"Rodrigues","given":"Sidney T."},{"family":"Calmon","given":"Miguel"},{"family":"Kumar","given":"Chetan"}],"issued":{"date-parts":[["2016",11]]}}}],"schema":"https://github.com/citation-style-language/schema/raw/master/csl-citation.json"} </w:instrText>
      </w:r>
      <w:r w:rsidR="002C44B4">
        <w:rPr>
          <w:rFonts w:eastAsia="Times New Roman" w:cs="Times New Roman"/>
          <w:color w:val="000000" w:themeColor="text1"/>
        </w:rPr>
        <w:fldChar w:fldCharType="separate"/>
      </w:r>
      <w:r w:rsidR="00D81452" w:rsidRPr="00D81452">
        <w:rPr>
          <w:rFonts w:cs="Times New Roman"/>
          <w:vertAlign w:val="superscript"/>
          <w:lang w:val="en-GB"/>
        </w:rPr>
        <w:t>13</w:t>
      </w:r>
      <w:r w:rsidR="002C44B4">
        <w:rPr>
          <w:rFonts w:eastAsia="Times New Roman" w:cs="Times New Roman"/>
          <w:color w:val="000000" w:themeColor="text1"/>
        </w:rPr>
        <w:fldChar w:fldCharType="end"/>
      </w:r>
      <w:r w:rsidR="6444EBC5" w:rsidRPr="350D8578">
        <w:rPr>
          <w:rFonts w:eastAsia="Times New Roman" w:cs="Times New Roman"/>
          <w:color w:val="000000" w:themeColor="text1"/>
        </w:rPr>
        <w:t xml:space="preserve">. Consequently, the conservation, governance, and restoration of forests, alongside the sustainable development of forest-adjacent communities, are </w:t>
      </w:r>
      <w:r w:rsidR="00780D7A">
        <w:rPr>
          <w:rFonts w:eastAsia="Times New Roman" w:cs="Times New Roman"/>
          <w:color w:val="000000" w:themeColor="text1"/>
        </w:rPr>
        <w:t>high</w:t>
      </w:r>
      <w:r w:rsidR="00193A4D">
        <w:rPr>
          <w:rFonts w:eastAsia="Times New Roman" w:cs="Times New Roman"/>
          <w:color w:val="000000" w:themeColor="text1"/>
        </w:rPr>
        <w:t>ly</w:t>
      </w:r>
      <w:r w:rsidR="00780D7A" w:rsidRPr="350D8578">
        <w:rPr>
          <w:rFonts w:eastAsia="Times New Roman" w:cs="Times New Roman"/>
          <w:color w:val="000000" w:themeColor="text1"/>
        </w:rPr>
        <w:t xml:space="preserve"> </w:t>
      </w:r>
      <w:r w:rsidR="6444EBC5" w:rsidRPr="350D8578">
        <w:rPr>
          <w:rFonts w:eastAsia="Times New Roman" w:cs="Times New Roman"/>
          <w:color w:val="000000" w:themeColor="text1"/>
        </w:rPr>
        <w:t>importan</w:t>
      </w:r>
      <w:r w:rsidR="00193A4D">
        <w:rPr>
          <w:rFonts w:eastAsia="Times New Roman" w:cs="Times New Roman"/>
          <w:color w:val="000000" w:themeColor="text1"/>
        </w:rPr>
        <w:t>t</w:t>
      </w:r>
      <w:r w:rsidR="6444EBC5" w:rsidRPr="350D8578">
        <w:rPr>
          <w:rFonts w:eastAsia="Times New Roman" w:cs="Times New Roman"/>
          <w:color w:val="000000" w:themeColor="text1"/>
        </w:rPr>
        <w:t xml:space="preserve"> on the global agenda.</w:t>
      </w:r>
    </w:p>
    <w:p w14:paraId="61F7BC60" w14:textId="1C2C0F11" w:rsidR="6444EBC5" w:rsidRDefault="009E0492" w:rsidP="350D8578">
      <w:pPr>
        <w:pStyle w:val="mainText"/>
        <w:rPr>
          <w:rFonts w:eastAsia="Times New Roman" w:cs="Times New Roman"/>
          <w:color w:val="000000" w:themeColor="text1"/>
        </w:rPr>
      </w:pPr>
      <w:del w:id="23" w:author="MASSARO Emanuele (JRC-ISPRA)" w:date="2025-04-08T10:06:00Z">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{"citationID":"TVgyMaq8","properties":{"formattedCitation":"\\super 8\\nosupersub{}","plainCitation":"8","noteIndex":0},"citationItems":[{"id":65,"uris":["http://zotero.org/users/local/OZfMjm9b/items/IA4K44PR"],"itemData":{"id":65,"type":"article-journal","container-title":"Land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8</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{"citationID":"zAdt8vZG","properties":{"formattedCitation":"\\super 9\\nosupersub{}","plainCitation":"9","noteIndex":0},"citationItems":[{"id":67,"uris":["http://zotero.org/users/local/OZfMjm9b/items/CF6JQ95P"],"itemData":{"id":67,"type":"article-journal","container-title":"Annals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9</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{"citationID":"KM6sDODB","properties":{"formattedCitation":"\\super 10\\nosupersub{}","plainCitation":"10","noteIndex":0},"citationItems":[{"id":69,"uris":["http://zotero.org/users/local/OZfMjm9b/items/RA564H5C"],"itemData":{"id":69,"type":"article-journal","container-title":"Geografisk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10</w:delText>
        </w:r>
        <w:r w:rsidDel="009E0492">
          <w:rPr>
            <w:rFonts w:eastAsia="Times New Roman" w:cs="Times New Roman"/>
            <w:color w:val="000000" w:themeColor="text1"/>
          </w:rPr>
          <w:fldChar w:fldCharType="end"/>
        </w:r>
      </w:del>
      <w:r w:rsidR="6444EBC5" w:rsidRPr="350D8578">
        <w:rPr>
          <w:rFonts w:eastAsia="Times New Roman" w:cs="Times New Roman"/>
          <w:color w:val="000000" w:themeColor="text1"/>
        </w:rPr>
        <w:t xml:space="preserve">Understanding </w:t>
      </w:r>
      <w:r w:rsidR="004C7DED" w:rsidRPr="0027155D">
        <w:rPr>
          <w:rFonts w:eastAsia="Times New Roman" w:cs="Times New Roman"/>
          <w:color w:val="000000" w:themeColor="text1"/>
        </w:rPr>
        <w:t>the spatial relationsh</w:t>
      </w:r>
      <w:r w:rsidR="00632D55">
        <w:rPr>
          <w:rFonts w:eastAsia="Times New Roman" w:cs="Times New Roman"/>
          <w:color w:val="000000" w:themeColor="text1"/>
        </w:rPr>
        <w:t>ip between human population</w:t>
      </w:r>
      <w:r w:rsidR="00780D7A">
        <w:rPr>
          <w:rFonts w:eastAsia="Times New Roman" w:cs="Times New Roman"/>
          <w:color w:val="000000" w:themeColor="text1"/>
        </w:rPr>
        <w:t>s</w:t>
      </w:r>
      <w:r w:rsidR="004C7DED" w:rsidRPr="0027155D">
        <w:rPr>
          <w:rFonts w:eastAsia="Times New Roman" w:cs="Times New Roman"/>
          <w:color w:val="000000" w:themeColor="text1"/>
        </w:rPr>
        <w:t xml:space="preserve"> and forests is critical for several reasons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{"citationID":"Y1wbo6IP","properties":{"formattedCitation":"\\super 14\\nosupersub{}","plainCitation":"14","noteIndex":0},"citationItems":[{"id":"XXoAqS0A/nzW1X2aW","uris":["http://zotero.org/users/local/75HuZQAn/items/A8H8HP2X","http://zotero.org/users/3544650/items/A8H8HP2X"],"itemData":{"id":22,"type":"book","abstract":"Throughout much of human history, changes to forest ecosystems have come about through natural climatic changes occurring over long periods of time. But scientists now find changes in forest cover dramatically accelerated by such human activities as large-scale agriculture, the building of dams and roads, and the growth of cities with vast areas of asphalt. Changes that once took centuries now take only decades. Seeing the Forest and the Trees examines changes in land cover and land use in forested regions as major contributors to global environmental change. It investigates why some forested areas thrive even in the presence of high human densities and activity while others decline and disappear. The book brings together findings from an ongoing, large-scale, multidisciplinary research project undertaken by anthropologists, geographers, economists, sociologists, political scientists, environmental scientists, and biologists in more than twelve countries at over eighty locations. After addressing theory and methodology, including chapters on satellite remote sensing, geographic information systems, and modeling of land-cover change, the book presents case studies that compare data across sites and across temporal and spatial scales. It contributes to Human Dimensions in Global Change research and proposes new directions for this area of study.","ISBN":"978-0-262-28015-0","language":"en","note":"DOI: 10.7551/mitpress/6140.001.0001","publisher":"The MIT Press","source":"DOI.org (Crossref)","title":"Seeing the Forest and the Trees: Human-Environment Interactions in Forest Ecosystems","title-short":"Seeing the Forest and the Trees","URL":"https://direct.mit.edu/books/book/2052/Seeing-the-Forest-and-the-TreesHuman-Environment","editor":[{"family":"Moran","given":"Emilio F."},{"family":"Ostrom","given":"Elinor"}],"accessed":{"date-parts":[["2024",7,23]]},"issued":{"date-parts":[["2005",7,8]]}}}],"schema":"https://github.com/citation-style-language/schema/raw/master/csl-citation.json"}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14</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Access to </w:t>
      </w:r>
      <w:r w:rsidR="004C7DED">
        <w:rPr>
          <w:rFonts w:eastAsia="Times New Roman" w:cs="Times New Roman"/>
          <w:color w:val="000000" w:themeColor="text1"/>
        </w:rPr>
        <w:t>forest ecosystem</w:t>
      </w:r>
      <w:r w:rsidR="004C7DED" w:rsidRPr="0027155D">
        <w:rPr>
          <w:rFonts w:eastAsia="Times New Roman" w:cs="Times New Roman"/>
          <w:color w:val="000000" w:themeColor="text1"/>
        </w:rPr>
        <w:t xml:space="preserve"> services can enhance </w:t>
      </w:r>
      <w:r w:rsidR="00780D7A">
        <w:rPr>
          <w:rFonts w:eastAsia="Times New Roman" w:cs="Times New Roman"/>
          <w:color w:val="000000" w:themeColor="text1"/>
        </w:rPr>
        <w:t xml:space="preserve">people’s </w:t>
      </w:r>
      <w:r w:rsidR="004C7DED" w:rsidRPr="0027155D">
        <w:rPr>
          <w:rFonts w:eastAsia="Times New Roman" w:cs="Times New Roman"/>
          <w:color w:val="000000" w:themeColor="text1"/>
        </w:rPr>
        <w:t>quality of life</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{"citationID":"m1sbbRG3","properties":{"formattedCitation":"\\super 15\\nosupersub{}","plainCitation":"15","noteIndex":0},"citationItems":[{"id":"XXoAqS0A/mOOIdstd","uris":["http://zotero.org/users/local/75HuZQAn/items/3JE8PAEX","http://zotero.org/users/3544650/items/3JE8PAEX"],"itemData":{"id":25,"type":"article-journal","container-title":"Ecosystem Services","DOI":"10.1016/j.ecoser.2021.101262","ISSN":"22120416","journalAbbreviation":"Ecosystem Services","language":"en","page":"101262","source":"DOI.org (Crossref)","title":"The value of forest ecosystem services: A meta-analysis at the European scale and application to national ecosystem accounting","title-short":"The value of forest ecosystem services","volume":"48","author":[{"family":"Grammatikopoulou","given":"Ioanna"},{"family":"Vačkářová","given":"Davina"}],"issued":{"date-parts":[["2021",4]]}}}],"schema":"https://github.com/citation-style-language/schema/raw/master/csl-citation.json"}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support livelihoods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{"citationID":"8bFGx3zj","properties":{"formattedCitation":"\\super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4C7DED">
        <w:rPr>
          <w:rFonts w:eastAsia="Times New Roman" w:cs="Times New Roman"/>
          <w:color w:val="000000" w:themeColor="text1"/>
        </w:rPr>
        <w:fldChar w:fldCharType="separate"/>
      </w:r>
      <w:r w:rsidR="004C7DED" w:rsidRPr="00D55D39">
        <w:rPr>
          <w:rFonts w:cs="Times New Roman"/>
          <w:vertAlign w:val="superscript"/>
        </w:rPr>
        <w:t>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and contribute to sustainable development</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{"citationID":"EzCX38ZQ","properties":{"formattedCitation":"\\super 16\\nosupersub{}","plainCitation":"16","noteIndex":0},"citationItems":[{"id":"XXoAqS0A/adDp8Tw8","uris":["http://zotero.org/users/local/75HuZQAn/items/6YUISJII","http://zotero.org/users/3544650/items/6YUISJII"],"itemData":{"id":23,"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16</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However, the dynamics of </w:t>
      </w:r>
      <w:r w:rsidR="004C7DED" w:rsidRPr="0027155D">
        <w:rPr>
          <w:rFonts w:eastAsia="Times New Roman" w:cs="Times New Roman"/>
          <w:color w:val="000000" w:themeColor="text1"/>
        </w:rPr>
        <w:lastRenderedPageBreak/>
        <w:t>human-forest interactions are complex and multifaceted</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{"citationID":"aWyrKrKv","properties":{"formattedCitation":"\\super 17\\nosupersub{}","plainCitation":"17","noteIndex":0},"citationItems":[{"id":"XXoAqS0A/nMGCYjhO","uris":["http://zotero.org/users/local/75HuZQAn/items/AUPBJVXY","http://zotero.org/users/3544650/items/AUPBJVXY"],"itemData":{"id":28,"type":"article-journal","abstract":"“Landscape approaches” seek to provide tools and concepts for allocating and managing land to achieve social, economic, and environmental objectives in areas where agriculture, mining, and other productive land uses compete with environmental and biodiversity goals. Here we synthesize the current consensus on landscape approaches. This is based on published literature and a consensus-building process to define good practice and is validated by a survey of practitioners. We find the landscape approach has been refined in response to increasing societal concerns about environment and development tradeoffs. Notably, there has been a shift from conservation-orientated perspectives toward increasing integration of poverty alleviation goals. We provide 10 summary principles to support implementation of a landscape approach as it is currently interpreted. These principles emphasize adaptive management, stakeholder involvement, and multiple objectives. Various constraints are recognized, with institutional and governance concerns identified as the most severe obstacles to implementation. We discuss how these principles differ from more traditional sectoral and project-based approaches. Although no panacea, we see few alternatives that are likely to address landscape challenges more effectively than an approach circumscribed by the principles outlined here.","container-title":"Proceedings of the National Academy of Sciences","DOI":"10.1073/pnas.1210595110","ISSN":"0027-8424, 1091-6490","issue":"21","journalAbbreviation":"Proc. Natl. Acad. Sci. U.S.A.","language":"en","page":"8349-8356","source":"DOI.org (Crossref)","title":"Ten principles for a landscape approach to reconciling agriculture, conservation, and other competing land uses","volume":"110","author":[{"family":"Sayer","given":"Jeffrey"},{"family":"Sunderland","given":"Terry"},{"family":"Ghazoul","given":"Jaboury"},{"family":"Pfund","given":"Jean-Laurent"},{"family":"Sheil","given":"Douglas"},{"family":"Meijaard","given":"Erik"},{"family":"Venter","given":"Michelle"},{"family":"Boedhihartono","given":"Agni Klintuni"},{"family":"Day","given":"Michael"},{"family":"Garcia","given":"Claude"},{"family":"Van Oosten","given":"Cora"},{"family":"Buck","given":"Louise E."}],"issued":{"date-parts":[["2013",5,21]]}}}],"schema":"https://github.com/citation-style-language/schema/raw/master/csl-citation.json"}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17</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xml:space="preserve">. </w:t>
      </w:r>
      <w:r w:rsidR="009D1A81" w:rsidRPr="009D1A81">
        <w:rPr>
          <w:rFonts w:eastAsia="Times New Roman" w:cs="Times New Roman"/>
          <w:color w:val="000000" w:themeColor="text1"/>
        </w:rPr>
        <w:t>On one hand, proximity to forests may enhance ecological awareness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{"citationID":"oVFk9i2D","properties":{"formattedCitation":"\\super 18\\nosupersub{}","plainCitation":"18","noteIndex":0},"citationItems":[{"id":"XXoAqS0A/VgflftQf","uris":["http://zotero.org/users/local/75HuZQAn/items/BWXCRNLL","http://zotero.org/users/3544650/items/BWXCRNLL"],"itemData":{"id":31,"type":"article-journal","container-title":"Human Ecology","DOI":"10.1007/s10745-013-9577-9","ISSN":"0300-7839, 1572-9915","issue":"4","journalAbbreviation":"Hum Ecol","language":"en","page":"643-647","source":"DOI.org (Crossref)","title":"Reinterpreting Change in Traditional Ecological Knowledge","volume":"41","author":[{"family":"Gómez-Baggethun","given":"Erik"},{"family":"Reyes-García","given":"Victoria"}],"issued":{"date-parts":[["2013",8]]}}}],"schema":"https://github.com/citation-style-language/schema/raw/master/csl-citation.json"}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18</w:t>
      </w:r>
      <w:r w:rsidR="009D1A81">
        <w:rPr>
          <w:rFonts w:eastAsia="Times New Roman" w:cs="Times New Roman"/>
          <w:color w:val="000000" w:themeColor="text1"/>
        </w:rPr>
        <w:fldChar w:fldCharType="end"/>
      </w:r>
      <w:r w:rsidR="009D1A81" w:rsidRPr="009D1A81">
        <w:rPr>
          <w:rFonts w:eastAsia="Times New Roman" w:cs="Times New Roman"/>
          <w:color w:val="000000" w:themeColor="text1"/>
        </w:rPr>
        <w:t xml:space="preserve"> and foster conservation initiatives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{"citationID":"phLJbRbg","properties":{"formattedCitation":"\\super 19\\nosupersub{}","plainCitation":"19","noteIndex":0},"citationItems":[{"id":"XXoAqS0A/0NKWSZ7L","uris":["http://zotero.org/users/local/75HuZQAn/items/KIAKQRBT","http://zotero.org/users/3544650/items/KIAKQRBT"],"itemData":{"id":30,"type":"article-journal","abstract":"Participation in tropical forest governance by local people results in positive outcomes for conservation and subsistence.\n          , \n            Causal pathways to achieve social and ecological benefits from forests are unclear, because there are few systematic multicountry empirical analyses that identify important factors and their complex relationships with social and ecological outcomes. This study examines biodiversity conservation and forest-based livelihood outcomes using a data set on 84 sites from six countries in East Africa and South Asia. We find both positive and negative relationships, leading to joint wins, losses, and trade-offs depending on specific contextual factors; participation in forest governance institutions by local forest users is strongly associated with jointly positive outcomes for forests in our study.","container-title":"Science","DOI":"10.1126/science.1199343","ISSN":"0036-8075, 1095-9203","issue":"6024","journalAbbreviation":"Science","language":"en","page":"1606-1608","source":"DOI.org (Crossref)","title":"Social and Ecological Synergy: Local Rulemaking, Forest Livelihoods, and Biodiversity Conservation","title-short":"Social and Ecological Synergy","volume":"331","author":[{"family":"Persha","given":"Lauren"},{"family":"Agrawal","given":"Arun"},{"family":"Chhatre","given":"Ashwini"}],"issued":{"date-parts":[["2011",3,25]]}}}],"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19</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On the other hand, increased human encroachment into forested areas can lead to habitat degradation</w:t>
      </w:r>
      <w:r w:rsidR="00632D55">
        <w:rPr>
          <w:rFonts w:eastAsia="Times New Roman" w:cs="Times New Roman"/>
          <w:color w:val="000000" w:themeColor="text1"/>
        </w:rPr>
        <w:t>, biodiversity loss</w:t>
      </w:r>
      <w:r w:rsidR="00B66B1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{"citationID":"tEKkWvpi","properties":{"formattedCitation":"\\super 20\\nosupersub{}","plainCitation":"20","noteIndex":0},"citationItems":[{"id":"XXoAqS0A/DcyoMm9P","uris":["http://zotero.org/users/3544650/items/DIPTLA8P"],"itemData":{"id":101,"type":"article-journal","container-title":"Global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instrText>
      </w:r>
      <w:r w:rsidR="00B66B12">
        <w:rPr>
          <w:rFonts w:eastAsia="Times New Roman" w:cs="Times New Roman"/>
          <w:color w:val="000000" w:themeColor="text1"/>
        </w:rPr>
        <w:fldChar w:fldCharType="separate"/>
      </w:r>
      <w:r w:rsidR="00D81452" w:rsidRPr="00D81452">
        <w:rPr>
          <w:rFonts w:cs="Times New Roman"/>
          <w:vertAlign w:val="superscript"/>
          <w:lang w:val="en-GB"/>
        </w:rPr>
        <w:t>20</w:t>
      </w:r>
      <w:r w:rsidR="00B66B12">
        <w:rPr>
          <w:rFonts w:eastAsia="Times New Roman" w:cs="Times New Roman"/>
          <w:color w:val="000000" w:themeColor="text1"/>
        </w:rPr>
        <w:fldChar w:fldCharType="end"/>
      </w:r>
      <w:r w:rsidR="004C7DED" w:rsidRPr="0027155D">
        <w:rPr>
          <w:rFonts w:eastAsia="Times New Roman" w:cs="Times New Roman"/>
          <w:color w:val="000000" w:themeColor="text1"/>
        </w:rPr>
        <w:t xml:space="preserve"> and </w:t>
      </w:r>
      <w:r w:rsidR="00BD27BB">
        <w:rPr>
          <w:rFonts w:eastAsia="Times New Roman" w:cs="Times New Roman"/>
          <w:color w:val="000000" w:themeColor="text1"/>
        </w:rPr>
        <w:t xml:space="preserve">forest </w:t>
      </w:r>
      <w:r w:rsidR="004C7DED" w:rsidRPr="0027155D">
        <w:rPr>
          <w:rFonts w:eastAsia="Times New Roman" w:cs="Times New Roman"/>
          <w:color w:val="000000" w:themeColor="text1"/>
        </w:rPr>
        <w:t>fragmentation</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{"citationID":"28GeDUY7","properties":{"formattedCitation":"\\super 21\\nosupersub{}","plainCitation":"21","noteIndex":0},"citationItems":[{"id":"XXoAqS0A/HJNUDb0V","uris":["http://zotero.org/users/local/75HuZQAn/items/ATY2K223","http://zotero.org/users/3544650/items/ATY2K223"],"itemData":{"id":33,"type":"chapter","container-title":"Animals and Human Society","ISBN":"978-0-12-805247-1","language":"en","note":"DOI: 10.1016/B978-0-12-805247-1.00026-5","page":"451-482","publisher":"Elsevier","source":"DOI.org (Crossref)","title":"Human Activity and Habitat Loss: Destruction, Fragmentation, and Degradation","title-short":"Human Activity and Habitat Loss","URL":"https://linkinghub.elsevier.com/retrieve/pii/B9780128052471000265","author":[{"family":"Scanes","given":"Colin G."}],"accessed":{"date-parts":[["2024",7,24]]},"issued":{"date-parts":[["2018"]]}}}],"schema":"https://github.com/citation-style-language/schema/raw/master/csl-citation.json"}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21</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undermining the services forests provide</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{"citationID":"1Ntpi8aE","properties":{"formattedCitation":"\\super 22\\nosupersub{}","plainCitation":"22","noteIndex":0},"citationItems":[{"id":"XXoAqS0A/RdY5YyAZ","uris":["http://zotero.org/users/local/75HuZQAn/items/82NA4XVA","http://zotero.org/users/3544650/items/82NA4XVA"],"itemData":{"id":34,"type":"article-journal","abstract":"Abstract\n            \n              Tropical forest degradation from selective logging, fire and edge effects is a major driver of carbon and biodiversity loss\n              1–3\n              , with annual rates comparable to those of deforestation\n              4\n              . However, its actual extent and long-term impacts remain uncertain at global tropical scale\n              5\n              . Here we quantify the magnitude and persistence of multiple types of degradation on forest structure by combining satellite remote sensing data on pantropical moist forest cover changes\n              4\n              with estimates of canopy height and biomass from spaceborne\n              6\n              light detection and ranging (LiDAR). We estimate that forest height decreases owing to selective logging and fire by 15% and 50%, respectively, with low rates of recovery even after 20 years. Agriculture and road expansion trigger a 20% to 30% reduction in canopy height and biomass at the forest edge, with persistent effects being measurable up to 1.5 km inside the forest. Edge effects encroach on 18% (approximately 206 Mha) of the remaining tropical moist forests, an area more than 200% larger than previously estimated\n              7\n              . Finally, degraded forests with more than 50% canopy loss are significantly more vulnerable to subsequent deforestation. Collectively, our findings call for greater efforts to prevent degradation and protect already degraded forests to meet the conservation pledges made at recent United Nations Climate Change and Biodiversity conferences.","container-title":"Nature","DOI":"10.1038/s41586-024-07629-0","ISSN":"0028-0836, 1476-4687","issue":"8021","journalAbbreviation":"Nature","language":"en","page":"570-576","source":"DOI.org (Crossref)","title":"Human degradation of tropical moist forests is greater than previously estimated","volume":"631","author":[{"family":"Bourgoin","given":"C."},{"family":"Ceccherini","given":"G."},{"family":"Girardello","given":"M."},{"family":"Vancutsem","given":"C."},{"family":"Avitabile","given":"V."},{"family":"Beck","given":"P. S. A."},{"family":"Beuchle","given":"R."},{"family":"Blanc","given":"L."},{"family":"Duveiller","given":"G."},{"family":"Migliavacca","given":"M."},{"family":"Vieilledent","given":"G."},{"family":"Cescatti","given":"A."},{"family":"Achard","given":"F."}],"issued":{"date-parts":[["2024",7,18]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22</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Additionally, exposure to wild areas brings potential health risks, as interactions with wildlife can facilitate the transmission of zoonotic diseases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{"citationID":"UchYUX0H","properties":{"formattedCitation":"\\super 23\\nosupersub{}","plainCitation":"23","noteIndex":0},"citationItems":[{"id":"XXoAqS0A/epeuhXAk","uris":["http://zotero.org/users/local/75HuZQAn/items/GTQL257Q","http://zotero.org/users/3544650/items/GTQL257Q"],"itemData":{"id":35,"type":"article-journal","container-title":"ILAR Journal","DOI":"10.1093/ilar.51.3.255","ISSN":"1084-2020","issue":"3","journalAbbreviation":"ILAR Journal","language":"en","page":"255-261","source":"DOI.org (Crossref)","title":"Understanding Risk Perceptions to Enhance Communication about Human-Wildlife Interactions and the Impacts of Zoonotic Disease","volume":"51","author":[{"family":"Decker","given":"D. J."},{"family":"Evensen","given":"D. T. N."},{"family":"Siemer","given":"W. F."},{"family":"Leong","given":"K. M."},{"family":"Riley","given":"S. J."},{"family":"Wild","given":"M. A."},{"family":"Castle","given":"K. T."},{"family":"Higgins","given":"C. L."}],"issued":{"date-parts":[["2010",1,1]]}}}],"schema":"https://github.com/citation-style-language/schema/raw/master/csl-citation.json"}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23</w:t>
      </w:r>
      <w:r w:rsidR="00E525D2">
        <w:rPr>
          <w:rFonts w:eastAsia="Times New Roman" w:cs="Times New Roman"/>
          <w:color w:val="000000" w:themeColor="text1"/>
        </w:rPr>
        <w:fldChar w:fldCharType="end"/>
      </w:r>
      <w:r w:rsidR="00E525D2">
        <w:rPr>
          <w:rFonts w:eastAsia="Times New Roman" w:cs="Times New Roman"/>
          <w:color w:val="000000" w:themeColor="text1"/>
        </w:rPr>
        <w:t xml:space="preserve">, </w:t>
      </w:r>
      <w:r w:rsidR="0045323D">
        <w:rPr>
          <w:rFonts w:eastAsia="Times New Roman" w:cs="Times New Roman"/>
          <w:color w:val="000000" w:themeColor="text1"/>
        </w:rPr>
        <w:t xml:space="preserve">as </w:t>
      </w:r>
      <w:r w:rsidR="00E525D2">
        <w:rPr>
          <w:rFonts w:eastAsia="Times New Roman" w:cs="Times New Roman"/>
          <w:color w:val="000000" w:themeColor="text1"/>
        </w:rPr>
        <w:t>evidenced by recent outbreaks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{"citationID":"1fTMPobF","properties":{"formattedCitation":"\\super 24\\uc0\\u8211{}26\\nosupersub{}","plainCitation":"24–26","noteIndex":0},"citationItems":[{"id":"XXoAqS0A/fj9wy8so","uris":["http://zotero.org/users/local/75HuZQAn/items/ZLXKXA69","http://zotero.org/users/3544650/items/ZLXKXA69"],"itemData":{"id":37,"type":"article-journal","container-title":"The Lancet Infectious Diseases","DOI":"10.1016/S1473-3099(24)00234-2","ISSN":"14733099","journalAbbreviation":"The Lancet Infectious Diseases","language":"en","page":"S1473309924002342","source":"DOI.org (Crossref)","title":"Zoonotic infections by avian influenza virus: changing global epidemiology, investigation, and control","title-short":"Zoonotic infections by avian influenza virus","author":[{"family":"Kang","given":"Mei"},{"family":"Wang","given":"Li-Fang"},{"family":"Sun","given":"Bo-Wen"},{"family":"Wan","given":"Wen-Bo"},{"family":"Ji","given":"Xiang"},{"family":"Baele","given":"Guy"},{"family":"Bi","given":"Yu-Hai"},{"family":"Suchard","given":"Marc A"},{"family":"Lai","given":"Alexander"},{"family":"Zhang","given":"Min"},{"family":"Wang","given":"Lin"},{"family":"Zhu","given":"Yan-Hong"},{"family":"Ma","given":"Lei"},{"family":"Li","given":"Hai-Peng"},{"family":"Haerheng","given":"Ayidana"},{"family":"Qi","given":"Yang-Rui"},{"family":"Wang","given":"Rui-Lan"},{"family":"He","given":"Na"},{"family":"Su","given":"Shuo"}],"issued":{"date-parts":[["2024",6]]}}},{"id":"XXoAqS0A/eFbLgLIo","uris":["http://zotero.org/users/local/75HuZQAn/items/ZEEQIA5R","http://zotero.org/users/3544650/items/ZEEQIA5R"],"itemData":{"id":38,"type":"article-journal","container-title":"The Lancet","DOI":"10.1016/S0140-6736(23)00273-8","ISSN":"01406736","issue":"10380","journalAbbreviation":"The Lancet","language":"en","page":"939-949","source":"DOI.org (Crossref)","title":"Mpox in people with advanced HIV infection: a global case series","title-short":"Mpox in people with advanced HIV infection","volume":"401","author":[{"family":"Mitjà","given":"Oriol"},{"family":"Alemany","given":"Andrea"},{"family":"Marks","given":"Michael"},{"family":"Lezama Mora","given":"Jezer I"},{"family":"Rodríguez-Aldama","given":"Juan Carlos"},{"family":"Torres Silva","given":"Mayara Secco"},{"family":"Corral Herrera","given":"Ever Arturo"},{"family":"Crabtree-Ramirez","given":"Brenda"},{"family":"Blanco","given":"José Luis"},{"family":"Girometti","given":"Nicolo"},{"family":"Mazzotta","given":"Valentina"},{"family":"Hazra","given":"Aniruddha"},{"family":"Silva","given":"Macarena"},{"family":"Montenegro-Idrogo","given":"Juan José"},{"family":"Gebo","given":"Kelly"},{"family":"Ghosn","given":"Jade"},{"family":"Peña Vázquez","given":"María Fernanda"},{"family":"Matos Prado","given":"Eduardo"},{"family":"Unigwe","given":"Uche"},{"family":"Villar-García","given":"Judit"},{"family":"Wald-Dickler","given":"Noah"},{"family":"Zucker","given":"Jason"},{"family":"Paredes","given":"Roger"},{"family":"Calmy","given":"Alexandra"},{"family":"Waters","given":"Laura"},{"family":"Galvan-Casas","given":"Cristina"},{"family":"Walmsley","given":"Sharon"},{"family":"Orkin","given":"Chloe M"},{"family":"Leiro","given":"Viviana"},{"family":"Marchetta","given":"Lucila"},{"family":"Fernandez Pardal","given":"Patricia"},{"family":"Figueroa","given":"María Inés"},{"family":"Cahn","given":"Pedro"},{"family":"Grabmeier-Pfistershammer","given":"Katharina"},{"family":"Libois","given":"Agnes"},{"family":"Liesenborghs","given":"Laurens"},{"family":"Grinsztejn","given":"Beatriz"},{"family":"Schechter","given":"Mauro"},{"family":"Dos Santos De Lemos","given":"Alberto"},{"family":"Furtado Costa","given":"Alvaro"},{"family":"Queiroz Rocha","given":"Simone"},{"family":"Valdez Madruga","given":"José"},{"family":"S. Tan","given":"Darrell H."},{"family":"Mishra","given":"Sharmistha"},{"family":"Shah","given":"Shreya"},{"family":"Jorquera","given":"Camila"},{"family":"Castillo","given":"Alberto"},{"family":"Carrión","given":"Mauricio"},{"family":"Cevallos","given":"Nelson"},{"family":"Palich","given":"Romain"},{"family":"Pourcher","given":"Valerie"},{"family":"Rubenstein","given":"Emma"},{"family":"Migaud","given":"Pascal"},{"family":"Boesecke","given":"Christoph"},{"family":"Hoffmann","given":"Christian"},{"family":"Protopapas","given":"Konstantinos"},{"family":"Nozza","given":"Silvia"},{"family":"Cattelan","given":"Anna Maria"},{"family":"Mussini","given":"Cristina"},{"family":"Monforte","given":"Antonella","non-dropping-particle":"d'Arminio"},{"family":"Cruz Flores","given":"Raúl Adrian"},{"family":"Pérez Barragán","given":"Edgar"},{"family":"Rodríguez Guzmán","given":"Alma Leticia"},{"family":"Ogoina","given":"Dimie"},{"family":"Chika-Igwenyi","given":"Nneka Marian"},{"family":"Chizaram","given":"Onyeaghala"},{"family":"Valverde López","given":"Jenny"},{"family":"García Tello","given":"Angelica"},{"family":"Ubals","given":"Maria"},{"family":"Vall","given":"Martí"},{"family":"Mendoza","given":"Adrià"},{"family":"Suñer","given":"Clara"},{"family":"Clotet","given":"Bonaventura"},{"family":"Bechini","given":"Jordi"},{"family":"Lepe","given":"Jose A"},{"family":"Navarro-Amuedo","given":"M. Dolores"},{"family":"Bernadino","given":"Jose Ignacio"},{"family":"Català","given":"Alba"},{"family":"Tarín Vicente","given":"Eloy José"},{"family":"González Rodríguez","given":"Borja"},{"family":"Rodriguez-Mercader","given":"Sergi"},{"family":"Sánchez-Martinez","given":"Francisca"},{"family":"Cañas-Ruano","given":"Esperanza"},{"family":"Parra-Navarro","given":"Laura"},{"family":"Filén","given":"Finn"},{"family":"Tallón De Lara","given":"Carmen"},{"family":"Braun","given":"Dominique"},{"family":"Piezzi","given":"Vanja"},{"family":"Burkhard","given":"Michael"},{"family":"Kovari","given":"Helen"},{"family":"Mönch","given":"Anja"},{"family":"Dunning","given":"Jake"},{"family":"Simoes","given":"Pedro"},{"family":"Nori","given":"Achyuta"},{"family":"Keegan","given":"Sarah"},{"family":"Thornhill","given":"John P"},{"family":"Apea","given":"Vanessa"},{"family":"Noori","given":"Teymur"},{"family":"Jones","given":"Joyce L."},{"family":"Judson","given":"Seth"},{"family":"Gilliams","given":"Elizabeth A."},{"family":"Hamill","given":"Matthew M."},{"family":"Keruly","given":"Jeanne"},{"family":"Henao Martínez","given":"Andrés F."},{"family":"Lin","given":"Aung"},{"family":"So","given":"Jessica"},{"family":"Davar","given":"Kusha"},{"family":"Villareal","given":"Diana"},{"family":"Tapia Paredes","given":"Miguel"}],"issued":{"date-parts":[["2023",3]]}}},{"id":"XXoAqS0A/mxPJLINK","uris":["http://zotero.org/users/local/75HuZQAn/items/65S4YINW","http://zotero.org/users/3544650/items/65S4YINW"],"itemData":{"id":40,"type":"article-journal","abstract":"Viral outbreaks of varying frequencies and severities have caused panic and havoc across the globe throughout history. Influenza, small pox, measles, and yellow fever reverberated for centuries, causing huge burden for economies. The twenty-first century witnessed the most pathogenic and contagious virus outbreaks of zoonotic origin including severe acute respiratory syndrome coronavirus (SARS-CoV), Ebola virus, Middle East respiratory syndrome coronavirus (MERS-CoV) and Nipah virus. Nipah is considered one of the world’s deadliest viruses with the heaviest mortality rates in some instances. It is known to cause encephalitis, with cases of acute respiratory distress turning fatal. Various factors contribute to the onset and spread of the virus. All through the infected zone, various strategies to tackle and enhance the surveillance and awareness with greater emphasis on personal hygiene has been formulated. This review discusses the recent outbreaks of Nipah virus in Malaysia, Bangladesh and India, the routes of transmission, prevention and control measures employed along with possible reasons behind the outbreaks, and the precautionary measures to be ensured by private–public undertakings to contain and ensure a lower incidence in the future.","container-title":"Viruses","DOI":"10.3390/v12040465","ISSN":"1999-4915","issue":"4","journalAbbreviation":"Viruses","language":"en","page":"465","source":"DOI.org (Crossref)","title":"Nipah Virus: Past Outbreaks and Future Containment","title-short":"Nipah Virus","volume":"12","author":[{"family":"Soman Pillai","given":"Vinod"},{"family":"Krishna","given":"Gayathri"},{"family":"Valiya Veettil","given":"Mohanan"}],"issued":{"date-parts":[["2020",4,20]]}}}],"schema":"https://github.com/citation-style-language/schema/raw/master/csl-citation.json"}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24–26</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xml:space="preserve">. Therefore, a comprehensive understanding of how human populations spatially relate to forests is essential, not only to </w:t>
      </w:r>
      <w:proofErr w:type="spellStart"/>
      <w:r w:rsidR="004C7DED" w:rsidRPr="0027155D">
        <w:rPr>
          <w:rFonts w:eastAsia="Times New Roman" w:cs="Times New Roman"/>
          <w:color w:val="000000" w:themeColor="text1"/>
        </w:rPr>
        <w:t>maximi</w:t>
      </w:r>
      <w:r w:rsidR="0045323D">
        <w:rPr>
          <w:rFonts w:eastAsia="Times New Roman" w:cs="Times New Roman"/>
          <w:color w:val="000000" w:themeColor="text1"/>
        </w:rPr>
        <w:t>s</w:t>
      </w:r>
      <w:r w:rsidR="004C7DED" w:rsidRPr="0027155D">
        <w:rPr>
          <w:rFonts w:eastAsia="Times New Roman" w:cs="Times New Roman"/>
          <w:color w:val="000000" w:themeColor="text1"/>
        </w:rPr>
        <w:t>e</w:t>
      </w:r>
      <w:proofErr w:type="spellEnd"/>
      <w:r w:rsidR="004C7DED" w:rsidRPr="0027155D">
        <w:rPr>
          <w:rFonts w:eastAsia="Times New Roman" w:cs="Times New Roman"/>
          <w:color w:val="000000" w:themeColor="text1"/>
        </w:rPr>
        <w:t xml:space="preserve"> the ecological and socio-economic benefits but also to address the associated health and environmental challenges.</w:t>
      </w:r>
    </w:p>
    <w:p w14:paraId="28F93003" w14:textId="7559CF9E" w:rsidR="00291E84" w:rsidRDefault="5788DAE3" w:rsidP="00291E84">
      <w:pPr>
        <w:pStyle w:val="mainText"/>
        <w:rPr>
          <w:ins w:id="24" w:author="MASSARO Emanuele (JRC-ISPRA)" w:date="2025-04-07T14:05:00Z"/>
          <w:rFonts w:eastAsia="Times New Roman" w:cs="Times New Roman"/>
          <w:color w:val="000000" w:themeColor="text1"/>
        </w:rPr>
      </w:pPr>
      <w:r w:rsidRPr="0E22D7C7">
        <w:rPr>
          <w:rFonts w:eastAsia="Times New Roman" w:cs="Times New Roman"/>
          <w:color w:val="000000" w:themeColor="text1"/>
        </w:rPr>
        <w:t xml:space="preserve">Despite the importance of </w:t>
      </w:r>
      <w:r w:rsidR="00BD27BB">
        <w:rPr>
          <w:rFonts w:eastAsia="Times New Roman" w:cs="Times New Roman"/>
          <w:color w:val="000000" w:themeColor="text1"/>
        </w:rPr>
        <w:t xml:space="preserve">human-forest </w:t>
      </w:r>
      <w:r w:rsidRPr="0E22D7C7">
        <w:rPr>
          <w:rFonts w:eastAsia="Times New Roman" w:cs="Times New Roman"/>
          <w:color w:val="000000" w:themeColor="text1"/>
        </w:rPr>
        <w:t>relationships, there remain significant gaps in our understanding, particularly on a global scale. Previous studies have often focused on localized</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{"citationID":"UWeFUGKa","properties":{"formattedCitation":"\\super 27\\nosupersub{}","plainCitation":"27","noteIndex":0},"citationItems":[{"id":"XXoAqS0A/BrvGKPPz","uris":["http://zotero.org/users/local/75HuZQAn/items/EM59Z9Q3","http://zotero.org/users/3544650/items/EM59Z9Q3"],"itemData":{"id":20,"type":"article-journal","abstract":"Abstract\n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instrText>
      </w:r>
      <w:r w:rsidRPr="0E22D7C7">
        <w:rPr>
          <w:rFonts w:eastAsia="Times New Roman" w:cs="Times New Roman"/>
          <w:color w:val="000000" w:themeColor="text1"/>
        </w:rPr>
        <w:fldChar w:fldCharType="separate"/>
      </w:r>
      <w:r w:rsidR="00D81452" w:rsidRPr="00D81452">
        <w:rPr>
          <w:rFonts w:cs="Times New Roman"/>
          <w:vertAlign w:val="superscript"/>
          <w:lang w:val="en-GB"/>
        </w:rPr>
        <w:t>27</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or </w:t>
      </w:r>
      <w:r w:rsidR="000B59AA" w:rsidRPr="0E22D7C7">
        <w:rPr>
          <w:rFonts w:eastAsia="Times New Roman" w:cs="Times New Roman"/>
          <w:color w:val="000000" w:themeColor="text1"/>
        </w:rPr>
        <w:t>short-term</w:t>
      </w:r>
      <w:r w:rsidR="0059527F" w:rsidRPr="0E22D7C7">
        <w:rPr>
          <w:rFonts w:eastAsia="Times New Roman" w:cs="Times New Roman"/>
          <w:color w:val="000000" w:themeColor="text1"/>
        </w:rPr>
        <w:t xml:space="preserve"> period </w:t>
      </w:r>
      <w:r w:rsidRPr="0E22D7C7">
        <w:rPr>
          <w:rFonts w:eastAsia="Times New Roman" w:cs="Times New Roman"/>
          <w:color w:val="000000" w:themeColor="text1"/>
        </w:rPr>
        <w:t>evidence</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{"citationID":"Y9dHhLqQ","properties":{"formattedCitation":"\\super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0E22D7C7">
        <w:rPr>
          <w:rFonts w:eastAsia="Times New Roman" w:cs="Times New Roman"/>
          <w:color w:val="000000" w:themeColor="text1"/>
        </w:rPr>
        <w:fldChar w:fldCharType="separate"/>
      </w:r>
      <w:r w:rsidR="009E0492" w:rsidRPr="009E0492">
        <w:rPr>
          <w:rFonts w:cs="Times New Roman"/>
          <w:vertAlign w:val="superscript"/>
          <w:lang w:val="en-GB"/>
        </w:rPr>
        <w:t>9</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lacking comprehensive quantitative analyses that encompass large temporal and spatial scales. This paper addresses this gap by examining global trends in human-forest proximity from 1975 to 2020. </w:t>
      </w:r>
      <w:r w:rsidR="006B43DF">
        <w:rPr>
          <w:rFonts w:eastAsia="Times New Roman" w:cs="Times New Roman"/>
          <w:color w:val="000000" w:themeColor="text1"/>
        </w:rPr>
        <w:t>To do so w</w:t>
      </w:r>
      <w:r w:rsidR="006B43DF" w:rsidRPr="0E22D7C7">
        <w:rPr>
          <w:rFonts w:eastAsia="Times New Roman" w:cs="Times New Roman"/>
          <w:color w:val="000000" w:themeColor="text1"/>
        </w:rPr>
        <w:t>e use</w:t>
      </w:r>
      <w:r w:rsidR="006B43DF">
        <w:rPr>
          <w:rFonts w:eastAsia="Times New Roman" w:cs="Times New Roman"/>
          <w:color w:val="000000" w:themeColor="text1"/>
        </w:rPr>
        <w:t>d</w:t>
      </w:r>
      <w:r w:rsidR="006B43DF" w:rsidRPr="0E22D7C7">
        <w:rPr>
          <w:rFonts w:eastAsia="Times New Roman" w:cs="Times New Roman"/>
          <w:color w:val="000000" w:themeColor="text1"/>
        </w:rPr>
        <w:t xml:space="preserve"> the HILDA+ dataset for land use classification and forest areas</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{"citationID":"XrvRDWMw","properties":{"formattedCitation":"\\super 28\\nosupersub{}","plainCitation":"28","noteIndex":0},"citationItems":[{"id":"XXoAqS0A/qIzMfFyd","uris":["http://zotero.org/users/3544650/items/N25SMYIX"],"itemData":{"id":12,"type":"article-journal","abstract":"Abstract\n            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production.","container-title":"Nature Communications","DOI":"10.1038/s41467-021-22702-2","ISSN":"2041-1723","issue":"1","journalAbbreviation":"Nat Commun","language":"en","page":"2501","source":"DOI.org (Crossref)","title":"Global land use changes are four times greater than previously estimated","volume":"12","author":[{"family":"Winkler","given":"Karina"},{"family":"Fuchs","given":"Richard"},{"family":"Rounsevell","given":"Mark"},{"family":"Herold","given":"Martin"}],"issued":{"date-parts":[["2021",5,11]]}}}],"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28</w:t>
      </w:r>
      <w:r w:rsidR="006B43DF" w:rsidRPr="0E22D7C7">
        <w:rPr>
          <w:rFonts w:eastAsia="Times New Roman" w:cs="Times New Roman"/>
          <w:color w:val="000000" w:themeColor="text1"/>
        </w:rPr>
        <w:fldChar w:fldCharType="end"/>
      </w:r>
      <w:r w:rsidR="006B43DF">
        <w:rPr>
          <w:rFonts w:eastAsia="Times New Roman" w:cs="Times New Roman"/>
          <w:color w:val="000000" w:themeColor="text1"/>
        </w:rPr>
        <w:t>.</w:t>
      </w:r>
      <w:r w:rsidR="006B43DF" w:rsidRPr="0E22D7C7">
        <w:rPr>
          <w:rFonts w:eastAsia="Times New Roman" w:cs="Times New Roman"/>
          <w:color w:val="000000" w:themeColor="text1"/>
        </w:rPr>
        <w:t xml:space="preserve"> </w:t>
      </w:r>
      <w:r w:rsidR="006B43DF">
        <w:rPr>
          <w:rFonts w:eastAsia="Times New Roman" w:cs="Times New Roman"/>
          <w:color w:val="000000" w:themeColor="text1"/>
        </w:rPr>
        <w:t xml:space="preserve">This dataset </w:t>
      </w:r>
      <w:r w:rsidR="0026291F">
        <w:rPr>
          <w:rFonts w:eastAsia="Times New Roman" w:cs="Times New Roman"/>
          <w:color w:val="000000" w:themeColor="text1"/>
        </w:rPr>
        <w:t>reports</w:t>
      </w:r>
      <w:r w:rsidR="006B43DF" w:rsidRPr="0E22D7C7">
        <w:rPr>
          <w:rFonts w:eastAsia="Times New Roman" w:cs="Times New Roman"/>
          <w:color w:val="000000" w:themeColor="text1"/>
        </w:rPr>
        <w:t xml:space="preserve"> </w:t>
      </w:r>
      <w:r w:rsidR="00BC7D95">
        <w:rPr>
          <w:rFonts w:eastAsia="Times New Roman" w:cs="Times New Roman"/>
          <w:color w:val="000000" w:themeColor="text1"/>
        </w:rPr>
        <w:t xml:space="preserve">changes in </w:t>
      </w:r>
      <w:r w:rsidR="006B43DF" w:rsidRPr="0E22D7C7">
        <w:rPr>
          <w:rFonts w:eastAsia="Times New Roman" w:cs="Times New Roman"/>
          <w:color w:val="000000" w:themeColor="text1"/>
        </w:rPr>
        <w:t xml:space="preserve">forest </w:t>
      </w:r>
      <w:r w:rsidR="00BC7D95">
        <w:rPr>
          <w:rFonts w:eastAsia="Times New Roman" w:cs="Times New Roman"/>
          <w:color w:val="000000" w:themeColor="text1"/>
        </w:rPr>
        <w:t xml:space="preserve">area </w:t>
      </w:r>
      <w:r w:rsidR="006B43DF" w:rsidRPr="0E22D7C7">
        <w:rPr>
          <w:rFonts w:eastAsia="Times New Roman" w:cs="Times New Roman"/>
          <w:color w:val="000000" w:themeColor="text1"/>
        </w:rPr>
        <w:t xml:space="preserve">from 1960 to 2019, </w:t>
      </w:r>
      <w:r w:rsidR="006B43DF">
        <w:rPr>
          <w:rFonts w:eastAsia="Times New Roman" w:cs="Times New Roman"/>
          <w:color w:val="000000" w:themeColor="text1"/>
        </w:rPr>
        <w:t>including</w:t>
      </w:r>
      <w:r w:rsidR="006B43DF" w:rsidRPr="0E22D7C7">
        <w:rPr>
          <w:rFonts w:eastAsia="Times New Roman" w:cs="Times New Roman"/>
          <w:color w:val="000000" w:themeColor="text1"/>
        </w:rPr>
        <w:t xml:space="preserve"> dynamics of deforestation </w:t>
      </w:r>
      <w:r w:rsidR="006B43DF">
        <w:rPr>
          <w:rFonts w:eastAsia="Times New Roman" w:cs="Times New Roman"/>
          <w:color w:val="000000" w:themeColor="text1"/>
        </w:rPr>
        <w:t xml:space="preserve">and </w:t>
      </w:r>
      <w:r w:rsidR="006B43DF" w:rsidRPr="0E22D7C7">
        <w:rPr>
          <w:rFonts w:eastAsia="Times New Roman" w:cs="Times New Roman"/>
          <w:color w:val="000000" w:themeColor="text1"/>
        </w:rPr>
        <w:t xml:space="preserve">reforestation. </w:t>
      </w:r>
      <w:r w:rsidR="006B43DF">
        <w:rPr>
          <w:rFonts w:eastAsia="Times New Roman" w:cs="Times New Roman"/>
          <w:color w:val="000000" w:themeColor="text1"/>
        </w:rPr>
        <w:t>We overlaid this dataset with</w:t>
      </w:r>
      <w:r w:rsidR="00BC7D95">
        <w:rPr>
          <w:rFonts w:eastAsia="Times New Roman" w:cs="Times New Roman"/>
          <w:color w:val="000000" w:themeColor="text1"/>
        </w:rPr>
        <w:t xml:space="preserve"> population density from</w:t>
      </w:r>
      <w:r w:rsidR="006B43DF">
        <w:rPr>
          <w:rFonts w:eastAsia="Times New Roman" w:cs="Times New Roman"/>
          <w:color w:val="000000" w:themeColor="text1"/>
        </w:rPr>
        <w:t xml:space="preserve"> </w:t>
      </w:r>
      <w:r w:rsidR="006B43DF" w:rsidRPr="0E22D7C7">
        <w:rPr>
          <w:rFonts w:eastAsia="Times New Roman" w:cs="Times New Roman"/>
          <w:color w:val="000000" w:themeColor="text1"/>
        </w:rPr>
        <w:t xml:space="preserve">the Global Human Settlement Layer dataset </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{"citationID":"oeW4Flpa","properties":{"formattedCitation":"\\super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29</w:t>
      </w:r>
      <w:r w:rsidR="006B43DF" w:rsidRPr="0E22D7C7">
        <w:rPr>
          <w:rFonts w:eastAsia="Times New Roman" w:cs="Times New Roman"/>
          <w:color w:val="000000" w:themeColor="text1"/>
        </w:rPr>
        <w:fldChar w:fldCharType="end"/>
      </w:r>
      <w:r w:rsidR="006B43DF" w:rsidRPr="0E22D7C7">
        <w:rPr>
          <w:rFonts w:eastAsia="Times New Roman" w:cs="Times New Roman"/>
          <w:color w:val="000000" w:themeColor="text1"/>
        </w:rPr>
        <w:t xml:space="preserve"> (see Methods section)</w:t>
      </w:r>
      <w:r w:rsidR="006B43DF" w:rsidRPr="0E22D7C7" w:rsidDel="006B43DF">
        <w:rPr>
          <w:rFonts w:eastAsia="Times New Roman" w:cs="Times New Roman"/>
          <w:color w:val="000000" w:themeColor="text1"/>
        </w:rPr>
        <w:t xml:space="preserve"> </w:t>
      </w:r>
      <w:r w:rsidR="006B43DF">
        <w:rPr>
          <w:rFonts w:eastAsia="Times New Roman" w:cs="Times New Roman"/>
          <w:color w:val="000000" w:themeColor="text1"/>
        </w:rPr>
        <w:t>a</w:t>
      </w:r>
      <w:r w:rsidR="006B43DF" w:rsidRPr="12032517">
        <w:rPr>
          <w:rFonts w:eastAsia="Times New Roman" w:cs="Times New Roman"/>
          <w:color w:val="000000" w:themeColor="text1"/>
        </w:rPr>
        <w:t>t the resolution of 1km</w:t>
      </w:r>
      <w:r w:rsidR="006B43DF">
        <w:rPr>
          <w:rFonts w:eastAsia="Times New Roman" w:cs="Times New Roman"/>
          <w:color w:val="000000" w:themeColor="text1"/>
        </w:rPr>
        <w:t>,</w:t>
      </w:r>
      <w:r w:rsidR="006B43DF" w:rsidRPr="12032517">
        <w:rPr>
          <w:rFonts w:eastAsia="Times New Roman" w:cs="Times New Roman"/>
          <w:color w:val="000000" w:themeColor="text1"/>
        </w:rPr>
        <w:t xml:space="preserve"> and compute</w:t>
      </w:r>
      <w:r w:rsidR="006B43DF">
        <w:rPr>
          <w:rFonts w:eastAsia="Times New Roman" w:cs="Times New Roman"/>
          <w:color w:val="000000" w:themeColor="text1"/>
        </w:rPr>
        <w:t>d</w:t>
      </w:r>
      <w:r w:rsidR="006B43DF" w:rsidRPr="12032517">
        <w:rPr>
          <w:rFonts w:eastAsia="Times New Roman" w:cs="Times New Roman"/>
          <w:color w:val="000000" w:themeColor="text1"/>
        </w:rPr>
        <w:t xml:space="preserve"> </w:t>
      </w:r>
      <w:r w:rsidR="006B43DF">
        <w:rPr>
          <w:rFonts w:eastAsia="Times New Roman" w:cs="Times New Roman"/>
          <w:color w:val="000000" w:themeColor="text1"/>
        </w:rPr>
        <w:t>multiple</w:t>
      </w:r>
      <w:r w:rsidR="006B43DF" w:rsidRPr="12032517">
        <w:rPr>
          <w:rFonts w:eastAsia="Times New Roman" w:cs="Times New Roman"/>
          <w:color w:val="000000" w:themeColor="text1"/>
        </w:rPr>
        <w:t xml:space="preserve"> metrics in a moving window of a radius of 50km (see Methods section). </w:t>
      </w:r>
      <w:r w:rsidR="006B43DF">
        <w:rPr>
          <w:rFonts w:eastAsia="Times New Roman" w:cs="Times New Roman"/>
          <w:color w:val="000000" w:themeColor="text1"/>
        </w:rPr>
        <w:t>First, w</w:t>
      </w:r>
      <w:r w:rsidR="006B43DF" w:rsidRPr="12032517">
        <w:rPr>
          <w:rFonts w:eastAsia="Times New Roman" w:cs="Times New Roman"/>
          <w:color w:val="000000" w:themeColor="text1"/>
        </w:rPr>
        <w:t xml:space="preserve">e </w:t>
      </w:r>
      <w:r w:rsidR="00BC7D95">
        <w:rPr>
          <w:rFonts w:eastAsia="Times New Roman" w:cs="Times New Roman"/>
          <w:color w:val="000000" w:themeColor="text1"/>
        </w:rPr>
        <w:t xml:space="preserve">computed </w:t>
      </w:r>
      <w:r w:rsidR="006B43DF" w:rsidRPr="12032517">
        <w:rPr>
          <w:rFonts w:eastAsia="Times New Roman" w:cs="Times New Roman"/>
          <w:color w:val="000000" w:themeColor="text1"/>
        </w:rPr>
        <w:t xml:space="preserve">the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A</w:t>
      </w:r>
      <w:r w:rsidR="006B43DF" w:rsidRPr="12032517">
        <w:rPr>
          <w:rFonts w:eastAsia="Times New Roman" w:cs="Times New Roman"/>
          <w:color w:val="000000" w:themeColor="text1"/>
        </w:rPr>
        <w:t xml:space="preserve">rea per </w:t>
      </w:r>
      <w:r w:rsidR="00C61AB1">
        <w:rPr>
          <w:rFonts w:eastAsia="Times New Roman" w:cs="Times New Roman"/>
          <w:color w:val="000000" w:themeColor="text1"/>
        </w:rPr>
        <w:t>C</w:t>
      </w:r>
      <w:r w:rsidR="006B43DF">
        <w:rPr>
          <w:rFonts w:eastAsia="Times New Roman" w:cs="Times New Roman"/>
          <w:color w:val="000000" w:themeColor="text1"/>
        </w:rPr>
        <w:t xml:space="preserve">apita </w:t>
      </w:r>
      <w:r w:rsidR="006B43DF" w:rsidRPr="12032517">
        <w:rPr>
          <w:rFonts w:eastAsia="Times New Roman" w:cs="Times New Roman"/>
          <w:color w:val="000000" w:themeColor="text1"/>
        </w:rPr>
        <w:t>(FA</w:t>
      </w:r>
      <w:r w:rsidR="00C61AB1">
        <w:rPr>
          <w:rFonts w:eastAsia="Times New Roman" w:cs="Times New Roman"/>
          <w:color w:val="000000" w:themeColor="text1"/>
        </w:rPr>
        <w:t>P</w:t>
      </w:r>
      <w:r w:rsidR="006B43DF" w:rsidRPr="12032517">
        <w:rPr>
          <w:rFonts w:eastAsia="Times New Roman" w:cs="Times New Roman"/>
          <w:color w:val="000000" w:themeColor="text1"/>
        </w:rPr>
        <w:t>) metric, which measures the forest area available per person</w:t>
      </w:r>
      <w:r w:rsidR="00BC7D95">
        <w:rPr>
          <w:rFonts w:eastAsia="Times New Roman" w:cs="Times New Roman"/>
          <w:color w:val="000000" w:themeColor="text1"/>
        </w:rPr>
        <w:t xml:space="preserve">, and </w:t>
      </w:r>
      <w:r w:rsidR="006B43DF" w:rsidRPr="12032517">
        <w:rPr>
          <w:rFonts w:eastAsia="Times New Roman" w:cs="Times New Roman"/>
          <w:color w:val="000000" w:themeColor="text1"/>
        </w:rPr>
        <w:t xml:space="preserve"> the </w:t>
      </w:r>
      <w:r w:rsidR="006B43DF">
        <w:rPr>
          <w:rFonts w:eastAsia="Times New Roman" w:cs="Times New Roman"/>
          <w:color w:val="000000" w:themeColor="text1"/>
        </w:rPr>
        <w:t xml:space="preserve">number of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P</w:t>
      </w:r>
      <w:r w:rsidR="006B43DF" w:rsidRPr="12032517">
        <w:rPr>
          <w:rFonts w:eastAsia="Times New Roman" w:cs="Times New Roman"/>
          <w:color w:val="000000" w:themeColor="text1"/>
        </w:rPr>
        <w:t>roxim</w:t>
      </w:r>
      <w:r w:rsidR="006B43DF">
        <w:rPr>
          <w:rFonts w:eastAsia="Times New Roman" w:cs="Times New Roman"/>
          <w:color w:val="000000" w:themeColor="text1"/>
        </w:rPr>
        <w:t>ate</w:t>
      </w:r>
      <w:r w:rsidR="006B43DF" w:rsidRPr="12032517">
        <w:rPr>
          <w:rFonts w:eastAsia="Times New Roman" w:cs="Times New Roman"/>
          <w:color w:val="000000" w:themeColor="text1"/>
        </w:rPr>
        <w:t xml:space="preserve"> </w:t>
      </w:r>
      <w:r w:rsidR="00C61AB1">
        <w:rPr>
          <w:rFonts w:eastAsia="Times New Roman" w:cs="Times New Roman"/>
          <w:color w:val="000000" w:themeColor="text1"/>
        </w:rPr>
        <w:t>P</w:t>
      </w:r>
      <w:r w:rsidR="006B43DF" w:rsidRPr="12032517">
        <w:rPr>
          <w:rFonts w:eastAsia="Times New Roman" w:cs="Times New Roman"/>
          <w:color w:val="000000" w:themeColor="text1"/>
        </w:rPr>
        <w:t>eople (FPP)</w:t>
      </w:r>
      <w:r w:rsidR="006B43DF" w:rsidRPr="1203251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{"citationID":"HulfclGO","properties":{"formattedCitation":"\\super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6B43DF" w:rsidRPr="12032517">
        <w:rPr>
          <w:rFonts w:eastAsia="Times New Roman" w:cs="Times New Roman"/>
          <w:color w:val="000000" w:themeColor="text1"/>
        </w:rPr>
        <w:fldChar w:fldCharType="separate"/>
      </w:r>
      <w:r w:rsidR="009E0492" w:rsidRPr="009E0492">
        <w:rPr>
          <w:rFonts w:cs="Times New Roman"/>
          <w:vertAlign w:val="superscript"/>
          <w:lang w:val="en-GB"/>
        </w:rPr>
        <w:t>9</w:t>
      </w:r>
      <w:r w:rsidR="006B43DF" w:rsidRPr="12032517">
        <w:rPr>
          <w:rFonts w:eastAsia="Times New Roman" w:cs="Times New Roman"/>
          <w:color w:val="000000" w:themeColor="text1"/>
        </w:rPr>
        <w:fldChar w:fldCharType="end"/>
      </w:r>
      <w:r w:rsidR="006B43DF" w:rsidRPr="12032517">
        <w:rPr>
          <w:rFonts w:eastAsia="Times New Roman" w:cs="Times New Roman"/>
          <w:color w:val="000000" w:themeColor="text1"/>
        </w:rPr>
        <w:t xml:space="preserve">, which counts the number of people living within a given distance to the </w:t>
      </w:r>
      <w:r w:rsidR="006B43DF">
        <w:rPr>
          <w:rFonts w:eastAsia="Times New Roman" w:cs="Times New Roman"/>
          <w:color w:val="000000" w:themeColor="text1"/>
        </w:rPr>
        <w:t>nearest</w:t>
      </w:r>
      <w:r w:rsidR="006B43DF" w:rsidRPr="12032517">
        <w:rPr>
          <w:rFonts w:eastAsia="Times New Roman" w:cs="Times New Roman"/>
          <w:color w:val="000000" w:themeColor="text1"/>
        </w:rPr>
        <w:t xml:space="preserve"> forest. </w:t>
      </w:r>
      <w:r w:rsidR="00DB02B0">
        <w:rPr>
          <w:rFonts w:eastAsia="Times New Roman" w:cs="Times New Roman"/>
          <w:color w:val="000000" w:themeColor="text1"/>
        </w:rPr>
        <w:t>T</w:t>
      </w:r>
      <w:r w:rsidR="006B43DF" w:rsidRPr="12032517">
        <w:rPr>
          <w:rFonts w:eastAsia="Times New Roman" w:cs="Times New Roman"/>
          <w:color w:val="000000" w:themeColor="text1"/>
        </w:rPr>
        <w:t>hese</w:t>
      </w:r>
      <w:r w:rsidR="00DB02B0">
        <w:rPr>
          <w:rFonts w:eastAsia="Times New Roman" w:cs="Times New Roman"/>
          <w:color w:val="000000" w:themeColor="text1"/>
        </w:rPr>
        <w:t xml:space="preserve"> two</w:t>
      </w:r>
      <w:r w:rsidR="006B43DF" w:rsidRPr="12032517">
        <w:rPr>
          <w:rFonts w:eastAsia="Times New Roman" w:cs="Times New Roman"/>
          <w:color w:val="000000" w:themeColor="text1"/>
        </w:rPr>
        <w:t xml:space="preserve"> metrics and their temporal trends across different regions and periods, </w:t>
      </w:r>
      <w:r w:rsidR="00BC7D95">
        <w:rPr>
          <w:rFonts w:eastAsia="Times New Roman" w:cs="Times New Roman"/>
          <w:color w:val="000000" w:themeColor="text1"/>
        </w:rPr>
        <w:t>quantify</w:t>
      </w:r>
      <w:r w:rsidR="00DB02B0">
        <w:rPr>
          <w:rFonts w:eastAsia="Times New Roman" w:cs="Times New Roman"/>
          <w:color w:val="000000" w:themeColor="text1"/>
        </w:rPr>
        <w:t xml:space="preserve"> </w:t>
      </w:r>
      <w:r w:rsidR="00DB02B0" w:rsidRPr="0E22D7C7">
        <w:rPr>
          <w:rFonts w:eastAsia="Times New Roman" w:cs="Times New Roman"/>
          <w:color w:val="000000" w:themeColor="text1"/>
        </w:rPr>
        <w:t>how population growth and deforestation have influenced the amount of forest accessible to individuals and communities worldwide.</w:t>
      </w:r>
      <w:r w:rsidR="00BC7D95">
        <w:rPr>
          <w:rFonts w:eastAsia="Times New Roman" w:cs="Times New Roman"/>
          <w:color w:val="000000" w:themeColor="text1"/>
        </w:rPr>
        <w:t xml:space="preserve"> </w:t>
      </w:r>
      <w:ins w:id="25" w:author="MASSARO Emanuele (JRC-ISPRA)" w:date="2025-04-07T14:05:00Z">
        <w:r w:rsidR="00291E84" w:rsidRPr="40C70A96">
          <w:rPr>
            <w:rFonts w:eastAsia="Times New Roman" w:cs="Times New Roman"/>
            <w:color w:val="000000" w:themeColor="text1"/>
          </w:rPr>
          <w:t>To further evaluate the spatial dimension of human-forest interactions, we introduce the Forest Human Nexus (FHN) index, a composite metric that quantifies the geospatial relationship between human populations and forests. The FHN index is derived as the inverse of the weighted distance from humans to the nearest forest (see Methods section), providing a spatially explicit measure of how human proximity to forests has evolved over time.</w:t>
        </w:r>
      </w:ins>
    </w:p>
    <w:p w14:paraId="7AB3A4CC" w14:textId="1FD45524" w:rsidR="00291E84" w:rsidRDefault="00291E84" w:rsidP="00291E84">
      <w:pPr>
        <w:pStyle w:val="mainText"/>
        <w:rPr>
          <w:ins w:id="26" w:author="MASSARO Emanuele (JRC-ISPRA)" w:date="2025-04-07T14:05:00Z"/>
        </w:rPr>
      </w:pPr>
      <w:ins w:id="27" w:author="MASSARO Emanuele (JRC-ISPRA)" w:date="2025-04-07T14:05:00Z">
        <w:r w:rsidRPr="40C70A96">
          <w:rPr>
            <w:rFonts w:eastAsia="Times New Roman" w:cs="Times New Roman"/>
            <w:color w:val="000000" w:themeColor="text1"/>
          </w:rPr>
          <w:t xml:space="preserve">In summary, this study provides a spatiotemporal, global-scale analysis of changes in the human-forest nexus over a 45-year period. By quantifying these changes through geospatial metrics, we </w:t>
        </w:r>
        <w:r w:rsidRPr="40C70A96">
          <w:rPr>
            <w:rFonts w:eastAsia="Times New Roman" w:cs="Times New Roman"/>
            <w:color w:val="000000" w:themeColor="text1"/>
          </w:rPr>
          <w:lastRenderedPageBreak/>
          <w:t>offer critical insights for policymakers, conservationists, development practitioners, and researchers aiming to understand and address the evolving spatial patterns of human-forest interactions. This work underscores the necessity for targeted spatial planning and interventions to balance human needs with forest conservation, ensuring the sustainability of these landscapes for future generations</w:t>
        </w:r>
      </w:ins>
      <w:ins w:id="28" w:author="MASSARO Emanuele (JRC-ISPRA)" w:date="2025-04-07T14:21:00Z">
        <w:r w:rsidR="00D77620">
          <w:rPr>
            <w:rFonts w:eastAsia="Times New Roman" w:cs="Times New Roman"/>
            <w:color w:val="000000" w:themeColor="text1"/>
          </w:rPr>
          <w:t>.</w:t>
        </w:r>
      </w:ins>
    </w:p>
    <w:p w14:paraId="51FB419A" w14:textId="58C631C6" w:rsidR="006B43DF" w:rsidDel="00291E84" w:rsidRDefault="00DB02B0" w:rsidP="00291E84">
      <w:pPr>
        <w:pStyle w:val="mainText"/>
        <w:rPr>
          <w:del w:id="29" w:author="MASSARO Emanuele (JRC-ISPRA)" w:date="2025-04-07T14:05:00Z"/>
          <w:rFonts w:eastAsia="Times New Roman" w:cs="Times New Roman"/>
          <w:color w:val="000000" w:themeColor="text1"/>
        </w:rPr>
      </w:pPr>
      <w:del w:id="30" w:author="MASSARO Emanuele (JRC-ISPRA)" w:date="2025-04-07T14:05:00Z">
        <w:r w:rsidRPr="12032517" w:rsidDel="00291E84">
          <w:rPr>
            <w:rFonts w:eastAsia="Times New Roman" w:cs="Times New Roman"/>
            <w:color w:val="000000" w:themeColor="text1"/>
          </w:rPr>
          <w:delText xml:space="preserve">To further evaluate human-forest interactions, we </w:delText>
        </w:r>
        <w:r w:rsidDel="00291E84">
          <w:rPr>
            <w:rFonts w:eastAsia="Times New Roman" w:cs="Times New Roman"/>
            <w:color w:val="000000" w:themeColor="text1"/>
          </w:rPr>
          <w:delText xml:space="preserve">then </w:delText>
        </w:r>
        <w:r w:rsidRPr="12032517" w:rsidDel="00291E84">
          <w:rPr>
            <w:rFonts w:eastAsia="Times New Roman" w:cs="Times New Roman"/>
            <w:color w:val="000000" w:themeColor="text1"/>
          </w:rPr>
          <w:delText xml:space="preserve">introduce the Forest Human Nexus (FHN) index, a composite metric </w:delText>
        </w:r>
        <w:r w:rsidDel="00291E84">
          <w:rPr>
            <w:rFonts w:eastAsia="Times New Roman" w:cs="Times New Roman"/>
            <w:color w:val="000000" w:themeColor="text1"/>
          </w:rPr>
          <w:delText xml:space="preserve">that </w:delText>
        </w:r>
        <w:r w:rsidRPr="12032517" w:rsidDel="00291E84">
          <w:rPr>
            <w:rFonts w:eastAsia="Times New Roman" w:cs="Times New Roman"/>
            <w:color w:val="000000" w:themeColor="text1"/>
          </w:rPr>
          <w:delText xml:space="preserve">calculates the average proximity </w:delText>
        </w:r>
        <w:r w:rsidR="00BC7D95" w:rsidDel="00291E84">
          <w:rPr>
            <w:rFonts w:eastAsia="Times New Roman" w:cs="Times New Roman"/>
            <w:color w:val="000000" w:themeColor="text1"/>
          </w:rPr>
          <w:delText>of</w:delText>
        </w:r>
        <w:r w:rsidRPr="12032517" w:rsidDel="00291E84">
          <w:rPr>
            <w:rFonts w:eastAsia="Times New Roman" w:cs="Times New Roman"/>
            <w:color w:val="000000" w:themeColor="text1"/>
          </w:rPr>
          <w:delText xml:space="preserve"> human populations to the nearest forest </w:delText>
        </w:r>
        <w:r w:rsidDel="00291E84">
          <w:rPr>
            <w:rFonts w:eastAsia="Times New Roman" w:cs="Times New Roman"/>
            <w:color w:val="000000" w:themeColor="text1"/>
          </w:rPr>
          <w:delText>and is derived as the inverse of the weighted distance human to forest</w:delText>
        </w:r>
        <w:r w:rsidR="001F0847" w:rsidDel="00291E84">
          <w:rPr>
            <w:rFonts w:eastAsia="Times New Roman" w:cs="Times New Roman"/>
            <w:color w:val="000000" w:themeColor="text1"/>
          </w:rPr>
          <w:delText xml:space="preserve"> </w:delText>
        </w:r>
        <w:r w:rsidDel="00291E84">
          <w:rPr>
            <w:rFonts w:eastAsia="Times New Roman" w:cs="Times New Roman"/>
            <w:color w:val="000000" w:themeColor="text1"/>
          </w:rPr>
          <w:delText xml:space="preserve">(see Methods section). </w:delText>
        </w:r>
        <w:r w:rsidR="006B43DF" w:rsidDel="00291E84">
          <w:rPr>
            <w:rFonts w:eastAsia="Times New Roman" w:cs="Times New Roman"/>
            <w:color w:val="000000" w:themeColor="text1"/>
          </w:rPr>
          <w:delText xml:space="preserve">The </w:delText>
        </w:r>
        <w:r w:rsidR="006B43DF" w:rsidRPr="12032517" w:rsidDel="00291E84">
          <w:rPr>
            <w:rFonts w:eastAsia="Times New Roman" w:cs="Times New Roman"/>
            <w:color w:val="000000" w:themeColor="text1"/>
          </w:rPr>
          <w:delText>FHN index provides a comprehensive global overview of the temporal trends in human</w:delText>
        </w:r>
        <w:r w:rsidDel="00291E84">
          <w:rPr>
            <w:rFonts w:eastAsia="Times New Roman" w:cs="Times New Roman"/>
            <w:color w:val="000000" w:themeColor="text1"/>
          </w:rPr>
          <w:delText>-</w:delText>
        </w:r>
        <w:r w:rsidR="006B43DF" w:rsidRPr="12032517" w:rsidDel="00291E84">
          <w:rPr>
            <w:rFonts w:eastAsia="Times New Roman" w:cs="Times New Roman"/>
            <w:color w:val="000000" w:themeColor="text1"/>
          </w:rPr>
          <w:delText>fores</w:delText>
        </w:r>
        <w:r w:rsidR="00F86644" w:rsidDel="00291E84">
          <w:rPr>
            <w:rFonts w:eastAsia="Times New Roman" w:cs="Times New Roman"/>
            <w:color w:val="000000" w:themeColor="text1"/>
          </w:rPr>
          <w:delText>t</w:delText>
        </w:r>
        <w:r w:rsidR="007B2A6C" w:rsidDel="00291E84">
          <w:rPr>
            <w:rFonts w:eastAsia="Times New Roman" w:cs="Times New Roman"/>
            <w:color w:val="000000" w:themeColor="text1"/>
          </w:rPr>
          <w:delText xml:space="preserve"> interactions</w:delText>
        </w:r>
        <w:r w:rsidR="006B43DF" w:rsidRPr="12032517" w:rsidDel="00291E84">
          <w:rPr>
            <w:rFonts w:eastAsia="Times New Roman" w:cs="Times New Roman"/>
            <w:color w:val="000000" w:themeColor="text1"/>
          </w:rPr>
          <w:delText>.</w:delText>
        </w:r>
      </w:del>
    </w:p>
    <w:p w14:paraId="14F0CE15" w14:textId="0BB6F790" w:rsidR="6444EBC5" w:rsidDel="00291E84" w:rsidRDefault="6444EBC5" w:rsidP="00291E84">
      <w:pPr>
        <w:pStyle w:val="mainText"/>
        <w:rPr>
          <w:del w:id="31" w:author="MASSARO Emanuele (JRC-ISPRA)" w:date="2025-04-07T14:05:00Z"/>
          <w:rFonts w:eastAsia="Times New Roman" w:cs="Times New Roman"/>
          <w:color w:val="000000" w:themeColor="text1"/>
        </w:rPr>
      </w:pPr>
      <w:del w:id="32" w:author="MASSARO Emanuele (JRC-ISPRA)" w:date="2025-04-07T14:05:00Z">
        <w:r w:rsidRPr="12032517" w:rsidDel="00291E84">
          <w:rPr>
            <w:rFonts w:eastAsia="Times New Roman" w:cs="Times New Roman"/>
            <w:color w:val="000000" w:themeColor="text1"/>
          </w:rPr>
          <w:delText xml:space="preserve">In summary, this study provides a </w:delText>
        </w:r>
        <w:r w:rsidR="00D60C88" w:rsidDel="00291E84">
          <w:rPr>
            <w:rFonts w:eastAsia="Times New Roman" w:cs="Times New Roman"/>
            <w:color w:val="000000" w:themeColor="text1"/>
          </w:rPr>
          <w:delText>quantitative</w:delText>
        </w:r>
        <w:r w:rsidRPr="12032517" w:rsidDel="00291E84">
          <w:rPr>
            <w:rFonts w:eastAsia="Times New Roman" w:cs="Times New Roman"/>
            <w:color w:val="000000" w:themeColor="text1"/>
          </w:rPr>
          <w:delText xml:space="preserve">, global-scale analysis of changes in </w:delText>
        </w:r>
        <w:r w:rsidR="50827EF3" w:rsidRPr="12032517" w:rsidDel="00291E84">
          <w:rPr>
            <w:rFonts w:eastAsia="Times New Roman" w:cs="Times New Roman"/>
            <w:color w:val="000000" w:themeColor="text1"/>
          </w:rPr>
          <w:delText>the human</w:delText>
        </w:r>
        <w:r w:rsidRPr="12032517" w:rsidDel="00291E84">
          <w:rPr>
            <w:rFonts w:eastAsia="Times New Roman" w:cs="Times New Roman"/>
            <w:color w:val="000000" w:themeColor="text1"/>
          </w:rPr>
          <w:delText xml:space="preserve">-forest </w:delText>
        </w:r>
        <w:r w:rsidR="23C88887" w:rsidRPr="12032517" w:rsidDel="00291E84">
          <w:rPr>
            <w:rFonts w:eastAsia="Times New Roman" w:cs="Times New Roman"/>
            <w:color w:val="000000" w:themeColor="text1"/>
          </w:rPr>
          <w:delText xml:space="preserve">nexus </w:delText>
        </w:r>
        <w:r w:rsidRPr="12032517" w:rsidDel="00291E84">
          <w:rPr>
            <w:rFonts w:eastAsia="Times New Roman" w:cs="Times New Roman"/>
            <w:color w:val="000000" w:themeColor="text1"/>
          </w:rPr>
          <w:delText xml:space="preserve">over a 45-year period. By quantifying these changes, we offer critical insights for policymakers, conservationists, </w:delText>
        </w:r>
        <w:r w:rsidR="00FA2DC9" w:rsidDel="00291E84">
          <w:rPr>
            <w:rFonts w:eastAsia="Times New Roman" w:cs="Times New Roman"/>
            <w:color w:val="000000" w:themeColor="text1"/>
          </w:rPr>
          <w:delText xml:space="preserve">development practitioners, </w:delText>
        </w:r>
        <w:r w:rsidRPr="12032517" w:rsidDel="00291E84">
          <w:rPr>
            <w:rFonts w:eastAsia="Times New Roman" w:cs="Times New Roman"/>
            <w:color w:val="000000" w:themeColor="text1"/>
          </w:rPr>
          <w:delText>and researchers aiming to understand and address the complex interactions between human populations and forest ecosystems. This work underscores the necessity for targeted interventions to balance human needs with forest conservation, ensuring the sustainability of these landscapes for future generations.</w:delText>
        </w:r>
      </w:del>
    </w:p>
    <w:p w14:paraId="6B9E2BD8" w14:textId="5BA9ECE8" w:rsidR="6444EBC5" w:rsidRDefault="6444EBC5" w:rsidP="00FA39E2">
      <w:pPr>
        <w:pStyle w:val="Style1-MAIN"/>
        <w:rPr>
          <w:ins w:id="33" w:author="MASSARO Emanuele (JRC-ISPRA)" w:date="2025-04-07T14:05:00Z"/>
          <w:rFonts w:eastAsia="Aptos Display"/>
        </w:rPr>
      </w:pPr>
      <w:r w:rsidRPr="350D8578">
        <w:rPr>
          <w:rFonts w:eastAsia="Aptos Display"/>
        </w:rPr>
        <w:t>Results</w:t>
      </w:r>
    </w:p>
    <w:p w14:paraId="53478723" w14:textId="0B10DA9F" w:rsidR="00D72689" w:rsidRDefault="00D72689">
      <w:pPr>
        <w:pStyle w:val="mainTextAgain"/>
        <w:rPr>
          <w:rFonts w:eastAsia="Aptos Display"/>
        </w:rPr>
        <w:pPrChange w:id="34" w:author="MASSARO Emanuele (JRC-ISPRA)" w:date="2025-04-07T14:05:00Z">
          <w:pPr>
            <w:pStyle w:val="Style1-MAIN"/>
          </w:pPr>
        </w:pPrChange>
      </w:pPr>
      <w:ins w:id="35" w:author="MASSARO Emanuele (JRC-ISPRA)" w:date="2025-04-07T14:05:00Z">
        <w:r w:rsidRPr="40C70A96">
          <w:t xml:space="preserve">We present a </w:t>
        </w:r>
        <w:proofErr w:type="spellStart"/>
        <w:r w:rsidRPr="40C70A96">
          <w:t>spatio</w:t>
        </w:r>
        <w:proofErr w:type="spellEnd"/>
        <w:r w:rsidRPr="40C70A96">
          <w:t>-temporal analysis of three metrics—FAP, FPP, and FHN—for 2020, as well as the relative differences and trends between 1975 and 2020 at pixel level (50km × 50km resolution) and aggregated for macro-regions across continents. More detailed temporal analysis conducted at 5-year intervals between 1975 and 2020 (presented in Supporting Information) reveals no significant inflection points or trend changes for most macro-regions examined. This confirms our focus on the endpoints of this 45-year period, while highlighting that the significant differences in trends and patterns occur predominantly between macro-regions rather than within the temporal evolution of individual regions</w:t>
        </w:r>
        <w:r>
          <w:t>.</w:t>
        </w:r>
      </w:ins>
    </w:p>
    <w:p w14:paraId="31CF89C3" w14:textId="3A1D8776" w:rsidR="6444EBC5" w:rsidRDefault="00BE1111" w:rsidP="350D8578">
      <w:pPr>
        <w:pStyle w:val="subSection"/>
        <w:rPr>
          <w:rFonts w:ascii="Aptos Display" w:eastAsia="Aptos Display" w:hAnsi="Aptos Display" w:cs="Aptos Display"/>
          <w:lang w:val="en-US"/>
        </w:rPr>
      </w:pPr>
      <w:r w:rsidRPr="0E22D7C7">
        <w:rPr>
          <w:rFonts w:ascii="Aptos Display" w:eastAsia="Aptos Display" w:hAnsi="Aptos Display" w:cs="Aptos Display"/>
        </w:rPr>
        <w:t xml:space="preserve">Global analysis </w:t>
      </w:r>
      <w:r w:rsidR="6444EBC5" w:rsidRPr="0E22D7C7">
        <w:rPr>
          <w:rFonts w:ascii="Aptos Display" w:eastAsia="Aptos Display" w:hAnsi="Aptos Display" w:cs="Aptos Display"/>
        </w:rPr>
        <w:t xml:space="preserve">of forest area per </w:t>
      </w:r>
      <w:r w:rsidR="00D774B5">
        <w:rPr>
          <w:rFonts w:ascii="Aptos Display" w:eastAsia="Aptos Display" w:hAnsi="Aptos Display" w:cs="Aptos Display"/>
        </w:rPr>
        <w:t>person</w:t>
      </w:r>
    </w:p>
    <w:p w14:paraId="568B35B4" w14:textId="3A0D2A03" w:rsidR="6444EBC5" w:rsidRDefault="00BF5DC4" w:rsidP="350D8578">
      <w:pPr>
        <w:pStyle w:val="mainText"/>
      </w:pPr>
      <w:r>
        <w:t>In 2020, the average forest area per person globally was approximately 1 hectare</w:t>
      </w:r>
      <w:r>
        <w:t xml:space="preserve"> (Figure 1)</w:t>
      </w:r>
      <w:r>
        <w:t>, which represents a 50% reduction since 1975. The period from 1975 to 2020 saw a marked decrease in global forest area per person (FAP), as illustrated in Figure 2.</w:t>
      </w:r>
      <w:r w:rsidRPr="0E22D7C7">
        <w:rPr>
          <w:rFonts w:eastAsia="Times New Roman" w:cs="Times New Roman"/>
          <w:color w:val="000000" w:themeColor="text1"/>
        </w:rPr>
        <w:t xml:space="preserve"> </w:t>
      </w:r>
      <w:r w:rsidR="6444EBC5" w:rsidRPr="0E22D7C7">
        <w:rPr>
          <w:rFonts w:eastAsia="Times New Roman" w:cs="Times New Roman"/>
          <w:color w:val="000000" w:themeColor="text1"/>
        </w:rPr>
        <w:t>This decline reflects the combined impact</w:t>
      </w:r>
      <w:r w:rsidR="00925CDD">
        <w:rPr>
          <w:rFonts w:eastAsia="Times New Roman" w:cs="Times New Roman"/>
          <w:color w:val="000000" w:themeColor="text1"/>
        </w:rPr>
        <w:t>s</w:t>
      </w:r>
      <w:r w:rsidR="6444EBC5" w:rsidRPr="0E22D7C7">
        <w:rPr>
          <w:rFonts w:eastAsia="Times New Roman" w:cs="Times New Roman"/>
          <w:color w:val="000000" w:themeColor="text1"/>
        </w:rPr>
        <w:t xml:space="preserve"> of </w:t>
      </w:r>
      <w:r w:rsidR="00DA7CFD">
        <w:rPr>
          <w:rFonts w:eastAsia="Times New Roman" w:cs="Times New Roman"/>
          <w:color w:val="000000" w:themeColor="text1"/>
        </w:rPr>
        <w:t xml:space="preserve">human </w:t>
      </w:r>
      <w:r w:rsidR="6444EBC5" w:rsidRPr="0E22D7C7">
        <w:rPr>
          <w:rFonts w:eastAsia="Times New Roman" w:cs="Times New Roman"/>
          <w:color w:val="000000" w:themeColor="text1"/>
        </w:rPr>
        <w:t xml:space="preserve">population growth and deforestation. </w:t>
      </w:r>
      <w:r w:rsidR="00366247">
        <w:rPr>
          <w:rFonts w:eastAsia="Times New Roman" w:cs="Times New Roman"/>
          <w:color w:val="000000" w:themeColor="text1"/>
        </w:rPr>
        <w:t xml:space="preserve">We found clear trends in </w:t>
      </w:r>
      <w:r w:rsidR="00366247">
        <w:t>t</w:t>
      </w:r>
      <w:r w:rsidR="00F94BB9">
        <w:t xml:space="preserve">he relationship between forest area and human </w:t>
      </w:r>
      <w:r w:rsidR="007E3BEF">
        <w:t xml:space="preserve">population </w:t>
      </w:r>
      <w:r w:rsidR="00F94BB9">
        <w:t xml:space="preserve">at both </w:t>
      </w:r>
      <w:r w:rsidR="00366247">
        <w:t xml:space="preserve">the </w:t>
      </w:r>
      <w:r w:rsidR="00F94BB9">
        <w:t>global and regional levels (</w:t>
      </w:r>
      <w:r w:rsidR="00716A5B">
        <w:t>Fig.</w:t>
      </w:r>
      <w:r w:rsidR="00F94BB9">
        <w:t xml:space="preserve"> </w:t>
      </w:r>
      <w:r w:rsidR="00E43220">
        <w:t>2</w:t>
      </w:r>
      <w:r w:rsidR="00F94BB9">
        <w:t>). By 2020, the global forest area cover had dropped to almost half of its 1975 value (</w:t>
      </w:r>
      <w:r w:rsidR="00716A5B">
        <w:t>Fig.</w:t>
      </w:r>
      <w:r w:rsidR="00F94BB9">
        <w:t xml:space="preserve"> S3). The most significant reductions occurred in Africa and Asia, which also experienced the highest rates of population growth. These figures highlight the increasing strain on forest resources and suggest a particularly urgent need for sustainable forest management practices in regions experiencing rapid population </w:t>
      </w:r>
      <w:r w:rsidR="005D3F1C">
        <w:t>growth</w:t>
      </w:r>
      <w:r w:rsidR="00F94BB9">
        <w:t>.</w:t>
      </w:r>
    </w:p>
    <w:p w14:paraId="0FFCFC54" w14:textId="268F9A42" w:rsidR="00FC53B6" w:rsidRDefault="00CE5E29" w:rsidP="350D8578">
      <w:pPr>
        <w:pStyle w:val="mainText"/>
        <w:rPr>
          <w:rFonts w:eastAsia="Times New Roman" w:cs="Times New Roman"/>
          <w:color w:val="000000" w:themeColor="text1"/>
        </w:rPr>
      </w:pPr>
      <w:r>
        <w:rPr>
          <w:rFonts w:eastAsia="Times New Roman" w:cs="Times New Roman"/>
          <w:color w:val="000000" w:themeColor="text1"/>
        </w:rPr>
        <w:t>Europe stands out as the only world region that shows</w:t>
      </w:r>
      <w:r w:rsidR="0024200C">
        <w:rPr>
          <w:rFonts w:eastAsia="Times New Roman" w:cs="Times New Roman"/>
          <w:color w:val="000000" w:themeColor="text1"/>
        </w:rPr>
        <w:t xml:space="preserve"> a</w:t>
      </w:r>
      <w:r>
        <w:rPr>
          <w:rFonts w:eastAsia="Times New Roman" w:cs="Times New Roman"/>
          <w:color w:val="000000" w:themeColor="text1"/>
        </w:rPr>
        <w:t xml:space="preserve"> consistent increase </w:t>
      </w:r>
      <w:r w:rsidR="0024200C">
        <w:rPr>
          <w:rFonts w:eastAsia="Times New Roman" w:cs="Times New Roman"/>
          <w:color w:val="000000" w:themeColor="text1"/>
        </w:rPr>
        <w:t xml:space="preserve">of </w:t>
      </w:r>
      <w:r w:rsidR="00455EF6">
        <w:rPr>
          <w:rFonts w:eastAsia="Times New Roman" w:cs="Times New Roman"/>
          <w:color w:val="000000" w:themeColor="text1"/>
        </w:rPr>
        <w:t>FA</w:t>
      </w:r>
      <w:r w:rsidR="00F5156E">
        <w:rPr>
          <w:rFonts w:eastAsia="Times New Roman" w:cs="Times New Roman"/>
          <w:color w:val="000000" w:themeColor="text1"/>
        </w:rPr>
        <w:t>P</w:t>
      </w:r>
      <w:r w:rsidR="00455EF6">
        <w:rPr>
          <w:rFonts w:eastAsia="Times New Roman" w:cs="Times New Roman"/>
          <w:color w:val="000000" w:themeColor="text1"/>
        </w:rPr>
        <w:t xml:space="preserve"> in </w:t>
      </w:r>
      <w:r>
        <w:rPr>
          <w:rFonts w:eastAsia="Times New Roman" w:cs="Times New Roman"/>
          <w:color w:val="000000" w:themeColor="text1"/>
        </w:rPr>
        <w:t>several</w:t>
      </w:r>
      <w:r w:rsidRPr="5566A097">
        <w:rPr>
          <w:rFonts w:eastAsia="Times New Roman" w:cs="Times New Roman"/>
          <w:color w:val="000000" w:themeColor="text1"/>
        </w:rPr>
        <w:t xml:space="preserve"> </w:t>
      </w:r>
      <w:r w:rsidR="00455EF6" w:rsidRPr="5566A097">
        <w:rPr>
          <w:rFonts w:eastAsia="Times New Roman" w:cs="Times New Roman"/>
          <w:color w:val="000000" w:themeColor="text1"/>
        </w:rPr>
        <w:t>countries</w:t>
      </w:r>
      <w:r w:rsidR="00897D07">
        <w:rPr>
          <w:rFonts w:eastAsia="Times New Roman" w:cs="Times New Roman"/>
          <w:color w:val="000000" w:themeColor="text1"/>
        </w:rPr>
        <w:t xml:space="preserve"> (Fig </w:t>
      </w:r>
      <w:r w:rsidR="00E43220">
        <w:rPr>
          <w:rFonts w:eastAsia="Times New Roman" w:cs="Times New Roman"/>
          <w:color w:val="000000" w:themeColor="text1"/>
        </w:rPr>
        <w:t>2B</w:t>
      </w:r>
      <w:r w:rsidR="00897D07">
        <w:rPr>
          <w:rFonts w:eastAsia="Times New Roman" w:cs="Times New Roman"/>
          <w:color w:val="000000" w:themeColor="text1"/>
        </w:rPr>
        <w:t>). This pattern is due to the</w:t>
      </w:r>
      <w:r w:rsidR="0024200C">
        <w:rPr>
          <w:rFonts w:eastAsia="Times New Roman" w:cs="Times New Roman"/>
          <w:color w:val="000000" w:themeColor="text1"/>
        </w:rPr>
        <w:t xml:space="preserve"> stable of</w:t>
      </w:r>
      <w:r w:rsidR="00455EF6">
        <w:rPr>
          <w:rFonts w:eastAsia="Times New Roman" w:cs="Times New Roman"/>
          <w:color w:val="000000" w:themeColor="text1"/>
        </w:rPr>
        <w:t xml:space="preserve"> </w:t>
      </w:r>
      <w:r w:rsidR="00455EF6" w:rsidRPr="5566A097">
        <w:rPr>
          <w:rFonts w:eastAsia="Times New Roman" w:cs="Times New Roman"/>
          <w:color w:val="000000" w:themeColor="text1"/>
        </w:rPr>
        <w:t>decreasing population</w:t>
      </w:r>
      <w:r w:rsidR="005D3F1C">
        <w:rPr>
          <w:rFonts w:eastAsia="Times New Roman" w:cs="Times New Roman"/>
          <w:color w:val="000000" w:themeColor="text1"/>
        </w:rPr>
        <w:t>s</w:t>
      </w:r>
      <w:r w:rsidR="00455EF6" w:rsidRPr="5566A097">
        <w:rPr>
          <w:rFonts w:eastAsia="Times New Roman" w:cs="Times New Roman"/>
          <w:color w:val="000000" w:themeColor="text1"/>
        </w:rPr>
        <w:t xml:space="preserve"> and </w:t>
      </w:r>
      <w:r w:rsidR="00897D07">
        <w:rPr>
          <w:rFonts w:eastAsia="Times New Roman" w:cs="Times New Roman"/>
          <w:color w:val="000000" w:themeColor="text1"/>
        </w:rPr>
        <w:t xml:space="preserve">the </w:t>
      </w:r>
      <w:r w:rsidR="00455EF6" w:rsidRPr="5566A097">
        <w:rPr>
          <w:rFonts w:eastAsia="Times New Roman" w:cs="Times New Roman"/>
          <w:color w:val="000000" w:themeColor="text1"/>
        </w:rPr>
        <w:t>increasing forest area</w:t>
      </w:r>
      <w:r w:rsidR="00455EF6">
        <w:rPr>
          <w:rFonts w:eastAsia="Times New Roman" w:cs="Times New Roman"/>
          <w:color w:val="000000" w:themeColor="text1"/>
        </w:rPr>
        <w:t xml:space="preserve"> (Fig. S3 and Fig. S4). Some of t</w:t>
      </w:r>
      <w:r w:rsidR="00455EF6" w:rsidRPr="5566A097">
        <w:rPr>
          <w:rFonts w:eastAsia="Times New Roman" w:cs="Times New Roman"/>
          <w:color w:val="000000" w:themeColor="text1"/>
        </w:rPr>
        <w:t>he areas with the highest value</w:t>
      </w:r>
      <w:r w:rsidR="00455EF6">
        <w:rPr>
          <w:rFonts w:eastAsia="Times New Roman" w:cs="Times New Roman"/>
          <w:color w:val="000000" w:themeColor="text1"/>
        </w:rPr>
        <w:t>s</w:t>
      </w:r>
      <w:r w:rsidR="00455EF6" w:rsidRPr="5566A097">
        <w:rPr>
          <w:rFonts w:eastAsia="Times New Roman" w:cs="Times New Roman"/>
          <w:color w:val="000000" w:themeColor="text1"/>
        </w:rPr>
        <w:t xml:space="preserve"> of FA</w:t>
      </w:r>
      <w:r w:rsidR="00F5156E">
        <w:rPr>
          <w:rFonts w:eastAsia="Times New Roman" w:cs="Times New Roman"/>
          <w:color w:val="000000" w:themeColor="text1"/>
        </w:rPr>
        <w:t>P</w:t>
      </w:r>
      <w:r w:rsidR="00455EF6" w:rsidRPr="5566A097">
        <w:rPr>
          <w:rFonts w:eastAsia="Times New Roman" w:cs="Times New Roman"/>
          <w:color w:val="000000" w:themeColor="text1"/>
        </w:rPr>
        <w:t xml:space="preserve"> in 2020 </w:t>
      </w:r>
      <w:r w:rsidR="00455EF6">
        <w:rPr>
          <w:rFonts w:eastAsia="Times New Roman" w:cs="Times New Roman"/>
          <w:color w:val="000000" w:themeColor="text1"/>
        </w:rPr>
        <w:t xml:space="preserve">(e.g., </w:t>
      </w:r>
      <w:r w:rsidR="00455EF6">
        <w:rPr>
          <w:rFonts w:eastAsia="Times New Roman" w:cs="Times New Roman"/>
          <w:color w:val="000000" w:themeColor="text1"/>
        </w:rPr>
        <w:lastRenderedPageBreak/>
        <w:t>South America and Middle Africa) we</w:t>
      </w:r>
      <w:r w:rsidR="00455EF6" w:rsidRPr="5566A097">
        <w:rPr>
          <w:rFonts w:eastAsia="Times New Roman" w:cs="Times New Roman"/>
          <w:color w:val="000000" w:themeColor="text1"/>
        </w:rPr>
        <w:t xml:space="preserve">re also the areas that </w:t>
      </w:r>
      <w:r w:rsidR="00455EF6">
        <w:rPr>
          <w:rFonts w:eastAsia="Times New Roman" w:cs="Times New Roman"/>
          <w:color w:val="000000" w:themeColor="text1"/>
        </w:rPr>
        <w:t xml:space="preserve">experienced </w:t>
      </w:r>
      <w:r w:rsidR="00455EF6" w:rsidRPr="5566A097">
        <w:rPr>
          <w:rFonts w:eastAsia="Times New Roman" w:cs="Times New Roman"/>
          <w:color w:val="000000" w:themeColor="text1"/>
        </w:rPr>
        <w:t xml:space="preserve">the greatest </w:t>
      </w:r>
      <w:r w:rsidR="00455EF6">
        <w:rPr>
          <w:rFonts w:eastAsia="Times New Roman" w:cs="Times New Roman"/>
          <w:color w:val="000000" w:themeColor="text1"/>
        </w:rPr>
        <w:t xml:space="preserve">declines </w:t>
      </w:r>
      <w:r w:rsidR="00455EF6" w:rsidRPr="5566A097">
        <w:rPr>
          <w:rFonts w:eastAsia="Times New Roman" w:cs="Times New Roman"/>
          <w:color w:val="000000" w:themeColor="text1"/>
        </w:rPr>
        <w:t>in FA</w:t>
      </w:r>
      <w:r w:rsidR="00FE1FE5">
        <w:rPr>
          <w:rFonts w:eastAsia="Times New Roman" w:cs="Times New Roman"/>
          <w:color w:val="000000" w:themeColor="text1"/>
        </w:rPr>
        <w:t>P</w:t>
      </w:r>
      <w:r w:rsidR="00455EF6" w:rsidRPr="5566A097">
        <w:rPr>
          <w:rFonts w:eastAsia="Times New Roman" w:cs="Times New Roman"/>
          <w:color w:val="000000" w:themeColor="text1"/>
        </w:rPr>
        <w:t xml:space="preserve">, due to deforestation and population growth </w:t>
      </w:r>
      <w:r w:rsidR="00455EF6">
        <w:rPr>
          <w:rFonts w:eastAsia="Times New Roman" w:cs="Times New Roman"/>
          <w:color w:val="000000" w:themeColor="text1"/>
        </w:rPr>
        <w:t>(</w:t>
      </w:r>
      <w:r w:rsidR="00455EF6" w:rsidRPr="5566A097">
        <w:rPr>
          <w:rFonts w:eastAsia="Times New Roman" w:cs="Times New Roman"/>
          <w:color w:val="000000" w:themeColor="text1"/>
        </w:rPr>
        <w:t>Fig</w:t>
      </w:r>
      <w:r w:rsidR="00455EF6">
        <w:rPr>
          <w:rFonts w:eastAsia="Times New Roman" w:cs="Times New Roman"/>
          <w:color w:val="000000" w:themeColor="text1"/>
        </w:rPr>
        <w:t>.</w:t>
      </w:r>
      <w:r w:rsidR="00455EF6" w:rsidRPr="5566A097">
        <w:rPr>
          <w:rFonts w:eastAsia="Times New Roman" w:cs="Times New Roman"/>
          <w:color w:val="000000" w:themeColor="text1"/>
        </w:rPr>
        <w:t xml:space="preserve"> </w:t>
      </w:r>
      <w:r w:rsidR="00E43220">
        <w:rPr>
          <w:rFonts w:eastAsia="Times New Roman" w:cs="Times New Roman"/>
          <w:color w:val="000000" w:themeColor="text1"/>
        </w:rPr>
        <w:t>2A</w:t>
      </w:r>
      <w:r w:rsidR="00455EF6">
        <w:rPr>
          <w:rFonts w:eastAsia="Times New Roman" w:cs="Times New Roman"/>
          <w:color w:val="000000" w:themeColor="text1"/>
        </w:rPr>
        <w:t>).</w:t>
      </w:r>
      <w:r w:rsidR="00897D07">
        <w:rPr>
          <w:rFonts w:eastAsia="Times New Roman" w:cs="Times New Roman"/>
          <w:color w:val="000000" w:themeColor="text1"/>
        </w:rPr>
        <w:t xml:space="preserve"> </w:t>
      </w:r>
    </w:p>
    <w:p w14:paraId="4C5E27B5" w14:textId="2FC83598" w:rsidR="00FC53B6" w:rsidRDefault="00BF5DC4" w:rsidP="009B3739">
      <w:pPr>
        <w:pStyle w:val="mainText"/>
        <w:jc w:val="center"/>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2EBCC31D" wp14:editId="04B8FA28">
            <wp:extent cx="5943600" cy="5262880"/>
            <wp:effectExtent l="0" t="0" r="0" b="0"/>
            <wp:docPr id="115839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18" name="Picture 115839618"/>
                    <pic:cNvPicPr/>
                  </pic:nvPicPr>
                  <pic:blipFill>
                    <a:blip r:embed="rId12">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p>
    <w:p w14:paraId="368B7852" w14:textId="07E5285C" w:rsidR="00FC53B6" w:rsidRPr="00FC53B6" w:rsidRDefault="00716A5B" w:rsidP="350D8578">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BC757E">
        <w:rPr>
          <w:rStyle w:val="captionTitleChar"/>
          <w:rFonts w:ascii="Aptos" w:eastAsia="Aptos" w:hAnsi="Aptos" w:cs="Aptos"/>
          <w:lang w:val="en-US"/>
        </w:rPr>
        <w:t>ure</w:t>
      </w:r>
      <w:r w:rsidR="00FC53B6" w:rsidRPr="5566A097">
        <w:rPr>
          <w:rStyle w:val="captionTitleChar"/>
          <w:rFonts w:ascii="Aptos" w:eastAsia="Aptos" w:hAnsi="Aptos" w:cs="Aptos"/>
          <w:lang w:val="en-US"/>
        </w:rPr>
        <w:t xml:space="preserve"> 1. Global and historical distribution of forest area per </w:t>
      </w:r>
      <w:r w:rsidR="00F5156E">
        <w:rPr>
          <w:rStyle w:val="captionTitleChar"/>
          <w:rFonts w:ascii="Aptos" w:eastAsia="Aptos" w:hAnsi="Aptos" w:cs="Aptos"/>
          <w:lang w:val="en-US"/>
        </w:rPr>
        <w:t>person</w:t>
      </w:r>
      <w:r w:rsidR="00FC53B6" w:rsidRPr="5566A097">
        <w:rPr>
          <w:rStyle w:val="captionTitleChar"/>
          <w:rFonts w:ascii="Aptos" w:eastAsia="Aptos" w:hAnsi="Aptos" w:cs="Aptos"/>
          <w:lang w:val="en-US"/>
        </w:rPr>
        <w:t xml:space="preserve"> (FA</w:t>
      </w:r>
      <w:r w:rsidR="00F5156E">
        <w:rPr>
          <w:rStyle w:val="captionTitleChar"/>
          <w:rFonts w:ascii="Aptos" w:eastAsia="Aptos" w:hAnsi="Aptos" w:cs="Aptos"/>
          <w:lang w:val="en-US"/>
        </w:rPr>
        <w:t>P</w:t>
      </w:r>
      <w:r w:rsidR="00FC53B6" w:rsidRPr="5566A097">
        <w:rPr>
          <w:rStyle w:val="captionTitleChar"/>
          <w:rFonts w:ascii="Aptos" w:eastAsia="Aptos" w:hAnsi="Aptos" w:cs="Aptos"/>
          <w:lang w:val="en-US"/>
        </w:rPr>
        <w:t xml:space="preserve">) </w:t>
      </w:r>
      <w:proofErr w:type="gramStart"/>
      <w:r w:rsidR="00CA1689">
        <w:rPr>
          <w:rStyle w:val="captionTitleChar"/>
          <w:rFonts w:ascii="Aptos" w:eastAsia="Aptos" w:hAnsi="Aptos" w:cs="Aptos"/>
          <w:lang w:val="en-US"/>
        </w:rPr>
        <w:t>in  2020</w:t>
      </w:r>
      <w:proofErr w:type="gramEnd"/>
      <w:r w:rsidR="00FC53B6" w:rsidRPr="5566A097">
        <w:rPr>
          <w:rFonts w:ascii="Calibri" w:eastAsia="Calibri" w:hAnsi="Calibri" w:cs="Calibri"/>
          <w:b/>
          <w:bCs/>
          <w:color w:val="000000" w:themeColor="text1"/>
          <w:sz w:val="22"/>
          <w:szCs w:val="22"/>
        </w:rPr>
        <w:t xml:space="preserve">. </w:t>
      </w:r>
      <w:r w:rsidR="00FC53B6" w:rsidRPr="5566A097">
        <w:rPr>
          <w:rStyle w:val="captionTextChar"/>
          <w:rFonts w:ascii="Aptos" w:eastAsia="Aptos" w:hAnsi="Aptos" w:cs="Aptos"/>
          <w:lang w:val="en-US"/>
        </w:rPr>
        <w:t>A</w:t>
      </w:r>
      <w:r w:rsidR="00FC53B6">
        <w:rPr>
          <w:rStyle w:val="captionTextChar"/>
          <w:rFonts w:ascii="Aptos" w:eastAsia="Aptos" w:hAnsi="Aptos" w:cs="Aptos"/>
          <w:lang w:val="en-US"/>
        </w:rPr>
        <w:t xml:space="preserve">) </w:t>
      </w:r>
      <w:r w:rsidR="00FC53B6" w:rsidRPr="5566A097">
        <w:rPr>
          <w:rStyle w:val="captionTextChar"/>
          <w:rFonts w:ascii="Aptos" w:eastAsia="Aptos" w:hAnsi="Aptos" w:cs="Aptos"/>
          <w:lang w:val="en-US"/>
        </w:rPr>
        <w:t>Forest Area per Capita observed in 2020</w:t>
      </w:r>
      <w:r w:rsidR="00FC53B6">
        <w:rPr>
          <w:rStyle w:val="captionTextChar"/>
          <w:rFonts w:ascii="Aptos" w:eastAsia="Aptos" w:hAnsi="Aptos" w:cs="Aptos"/>
          <w:lang w:val="en-US"/>
        </w:rPr>
        <w:t xml:space="preserve"> globally and B) for </w:t>
      </w:r>
      <w:proofErr w:type="spellStart"/>
      <w:r w:rsidR="00FC53B6">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w:t>
      </w:r>
    </w:p>
    <w:p w14:paraId="6DB28A92" w14:textId="1570D0CA" w:rsidR="00FF2096" w:rsidRDefault="00DA515B" w:rsidP="5566A097">
      <w:pPr>
        <w:pStyle w:val="mainText"/>
        <w:rPr>
          <w:rFonts w:eastAsia="Times New Roman" w:cs="Times New Roman"/>
          <w:color w:val="000000" w:themeColor="text1"/>
        </w:rPr>
      </w:pPr>
      <w:r>
        <w:rPr>
          <w:rFonts w:eastAsia="Times New Roman" w:cs="Times New Roman"/>
          <w:color w:val="000000" w:themeColor="text1"/>
        </w:rPr>
        <w:t>D</w:t>
      </w:r>
      <w:r w:rsidR="00954D81" w:rsidRPr="00954D81">
        <w:rPr>
          <w:rFonts w:eastAsia="Times New Roman" w:cs="Times New Roman"/>
          <w:color w:val="000000" w:themeColor="text1"/>
        </w:rPr>
        <w:t xml:space="preserve">espite the largest declines, </w:t>
      </w:r>
      <w:r w:rsidR="00BC757E">
        <w:rPr>
          <w:rFonts w:eastAsia="Times New Roman" w:cs="Times New Roman"/>
          <w:color w:val="000000" w:themeColor="text1"/>
        </w:rPr>
        <w:t xml:space="preserve">these same areas (e.g., South America and Middle Africa) </w:t>
      </w:r>
      <w:r w:rsidR="00954D81" w:rsidRPr="00954D81">
        <w:rPr>
          <w:rFonts w:eastAsia="Times New Roman" w:cs="Times New Roman"/>
          <w:color w:val="000000" w:themeColor="text1"/>
        </w:rPr>
        <w:t>still maintain high</w:t>
      </w:r>
      <w:r w:rsidR="00897D07">
        <w:rPr>
          <w:rFonts w:eastAsia="Times New Roman" w:cs="Times New Roman"/>
          <w:color w:val="000000" w:themeColor="text1"/>
        </w:rPr>
        <w:t xml:space="preserve"> FA</w:t>
      </w:r>
      <w:r w:rsidR="00F5156E">
        <w:rPr>
          <w:rFonts w:eastAsia="Times New Roman" w:cs="Times New Roman"/>
          <w:color w:val="000000" w:themeColor="text1"/>
        </w:rPr>
        <w:t>P</w:t>
      </w:r>
      <w:r w:rsidR="00954D81" w:rsidRPr="00954D81">
        <w:rPr>
          <w:rFonts w:eastAsia="Times New Roman" w:cs="Times New Roman"/>
          <w:color w:val="000000" w:themeColor="text1"/>
        </w:rPr>
        <w:t xml:space="preserve"> values</w:t>
      </w:r>
      <w:r w:rsidR="00954D81">
        <w:rPr>
          <w:rFonts w:eastAsia="Times New Roman" w:cs="Times New Roman"/>
          <w:color w:val="000000" w:themeColor="text1"/>
        </w:rPr>
        <w:t xml:space="preserve">, </w:t>
      </w:r>
      <w:r w:rsidR="00954D81" w:rsidRPr="00954D81">
        <w:rPr>
          <w:rFonts w:eastAsia="Times New Roman" w:cs="Times New Roman"/>
          <w:color w:val="000000" w:themeColor="text1"/>
        </w:rPr>
        <w:t xml:space="preserve">because </w:t>
      </w:r>
      <w:r w:rsidR="00897D07">
        <w:rPr>
          <w:rFonts w:eastAsia="Times New Roman" w:cs="Times New Roman"/>
          <w:color w:val="000000" w:themeColor="text1"/>
        </w:rPr>
        <w:t xml:space="preserve">of the large forest area and limited population density at </w:t>
      </w:r>
      <w:r w:rsidR="00E75D8B">
        <w:rPr>
          <w:rFonts w:eastAsia="Times New Roman" w:cs="Times New Roman"/>
          <w:color w:val="000000" w:themeColor="text1"/>
        </w:rPr>
        <w:t>the baseline</w:t>
      </w:r>
      <w:r w:rsidR="00954D81" w:rsidRPr="00954D81">
        <w:rPr>
          <w:rFonts w:eastAsia="Times New Roman" w:cs="Times New Roman"/>
          <w:color w:val="000000" w:themeColor="text1"/>
        </w:rPr>
        <w:t xml:space="preserve"> </w:t>
      </w:r>
      <w:r w:rsidR="00954D81">
        <w:rPr>
          <w:rFonts w:eastAsia="Times New Roman" w:cs="Times New Roman"/>
          <w:color w:val="000000" w:themeColor="text1"/>
        </w:rPr>
        <w:t>in 1975.</w:t>
      </w:r>
      <w:r w:rsidR="00FF3CB1">
        <w:rPr>
          <w:rFonts w:eastAsia="Times New Roman" w:cs="Times New Roman"/>
          <w:color w:val="000000" w:themeColor="text1"/>
        </w:rPr>
        <w:t xml:space="preserve"> </w:t>
      </w:r>
      <w:r w:rsidR="00897D07">
        <w:rPr>
          <w:rFonts w:eastAsia="Times New Roman" w:cs="Times New Roman"/>
          <w:color w:val="000000" w:themeColor="text1"/>
        </w:rPr>
        <w:t>The most worrisome regions are those showing both a low value and a strong decline of FA</w:t>
      </w:r>
      <w:r w:rsidR="0026291F">
        <w:rPr>
          <w:rFonts w:eastAsia="Times New Roman" w:cs="Times New Roman"/>
          <w:color w:val="000000" w:themeColor="text1"/>
        </w:rPr>
        <w:t>P</w:t>
      </w:r>
      <w:r w:rsidR="00897D07">
        <w:rPr>
          <w:rFonts w:eastAsia="Times New Roman" w:cs="Times New Roman"/>
          <w:color w:val="000000" w:themeColor="text1"/>
        </w:rPr>
        <w:t>, like Northern and Western Africa, suggesting the rapid erosion of an already limited forest capital.</w:t>
      </w:r>
    </w:p>
    <w:p w14:paraId="1035F59A" w14:textId="70B87C11" w:rsidR="00FF2096" w:rsidRDefault="0077272D" w:rsidP="5566A097">
      <w:pPr>
        <w:pStyle w:val="mainText"/>
        <w:rPr>
          <w:rFonts w:eastAsia="Times New Roman" w:cs="Times New Roman"/>
          <w:color w:val="000000" w:themeColor="text1"/>
        </w:rPr>
      </w:pPr>
      <w:r>
        <w:rPr>
          <w:rFonts w:eastAsia="Times New Roman" w:cs="Times New Roman"/>
          <w:noProof/>
          <w:color w:val="000000" w:themeColor="text1"/>
        </w:rPr>
        <w:lastRenderedPageBreak/>
        <w:drawing>
          <wp:inline distT="0" distB="0" distL="0" distR="0" wp14:anchorId="707C85CB" wp14:editId="3FF6950C">
            <wp:extent cx="5943600" cy="5262880"/>
            <wp:effectExtent l="0" t="0" r="0" b="0"/>
            <wp:docPr id="19135324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414" name="Picture 1913532414"/>
                    <pic:cNvPicPr/>
                  </pic:nvPicPr>
                  <pic:blipFill>
                    <a:blip r:embed="rId13">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p>
    <w:p w14:paraId="4752FBBE" w14:textId="5220BDDC" w:rsidR="0077272D" w:rsidRPr="0077272D" w:rsidRDefault="0077272D" w:rsidP="0077272D">
      <w:pPr>
        <w:pStyle w:val="mainText"/>
        <w:rPr>
          <w:rFonts w:ascii="Aptos" w:eastAsia="Aptos" w:hAnsi="Aptos" w:cs="Aptos"/>
          <w:color w:val="000000" w:themeColor="text1"/>
          <w:sz w:val="22"/>
          <w:szCs w:val="22"/>
        </w:rPr>
      </w:pPr>
      <w:r>
        <w:rPr>
          <w:rStyle w:val="captionTitleChar"/>
          <w:rFonts w:ascii="Aptos" w:eastAsia="Aptos" w:hAnsi="Aptos" w:cs="Aptos"/>
          <w:lang w:val="en-US"/>
        </w:rPr>
        <w:t>Figure</w:t>
      </w:r>
      <w:r w:rsidRPr="5566A097">
        <w:rPr>
          <w:rStyle w:val="captionTitleChar"/>
          <w:rFonts w:ascii="Aptos" w:eastAsia="Aptos" w:hAnsi="Aptos" w:cs="Aptos"/>
          <w:lang w:val="en-US"/>
        </w:rPr>
        <w:t xml:space="preserve"> </w:t>
      </w:r>
      <w:r>
        <w:rPr>
          <w:rStyle w:val="captionTitleChar"/>
          <w:rFonts w:ascii="Aptos" w:eastAsia="Aptos" w:hAnsi="Aptos" w:cs="Aptos"/>
          <w:lang w:val="en-US"/>
        </w:rPr>
        <w:t>2</w:t>
      </w:r>
      <w:r w:rsidRPr="5566A097">
        <w:rPr>
          <w:rStyle w:val="captionTitleChar"/>
          <w:rFonts w:ascii="Aptos" w:eastAsia="Aptos" w:hAnsi="Aptos" w:cs="Aptos"/>
          <w:lang w:val="en-US"/>
        </w:rPr>
        <w:t xml:space="preserve">. Global </w:t>
      </w:r>
      <w:r>
        <w:rPr>
          <w:rStyle w:val="captionTitleChar"/>
          <w:rFonts w:ascii="Aptos" w:eastAsia="Aptos" w:hAnsi="Aptos" w:cs="Aptos"/>
          <w:lang w:val="en-US"/>
        </w:rPr>
        <w:t>change</w:t>
      </w:r>
      <w:r w:rsidRPr="5566A097">
        <w:rPr>
          <w:rStyle w:val="captionTitleChar"/>
          <w:rFonts w:ascii="Aptos" w:eastAsia="Aptos" w:hAnsi="Aptos" w:cs="Aptos"/>
          <w:lang w:val="en-US"/>
        </w:rPr>
        <w:t xml:space="preserve"> of forest area per </w:t>
      </w:r>
      <w:r>
        <w:rPr>
          <w:rStyle w:val="captionTitleChar"/>
          <w:rFonts w:ascii="Aptos" w:eastAsia="Aptos" w:hAnsi="Aptos" w:cs="Aptos"/>
          <w:lang w:val="en-US"/>
        </w:rPr>
        <w:t>person</w:t>
      </w:r>
      <w:r w:rsidRPr="5566A097">
        <w:rPr>
          <w:rStyle w:val="captionTitleChar"/>
          <w:rFonts w:ascii="Aptos" w:eastAsia="Aptos" w:hAnsi="Aptos" w:cs="Aptos"/>
          <w:lang w:val="en-US"/>
        </w:rPr>
        <w:t xml:space="preserve"> (FA</w:t>
      </w:r>
      <w:r>
        <w:rPr>
          <w:rStyle w:val="captionTitleChar"/>
          <w:rFonts w:ascii="Aptos" w:eastAsia="Aptos" w:hAnsi="Aptos" w:cs="Aptos"/>
          <w:lang w:val="en-US"/>
        </w:rPr>
        <w:t>P</w:t>
      </w:r>
      <w:r w:rsidRPr="5566A097">
        <w:rPr>
          <w:rStyle w:val="captionTitleChar"/>
          <w:rFonts w:ascii="Aptos" w:eastAsia="Aptos" w:hAnsi="Aptos" w:cs="Aptos"/>
          <w:lang w:val="en-US"/>
        </w:rPr>
        <w:t xml:space="preserve">) </w:t>
      </w:r>
      <w:r>
        <w:rPr>
          <w:rStyle w:val="captionTitleChar"/>
          <w:rFonts w:ascii="Aptos" w:eastAsia="Aptos" w:hAnsi="Aptos" w:cs="Aptos"/>
          <w:lang w:val="en-US"/>
        </w:rPr>
        <w:t>between 1975 and 2020</w:t>
      </w:r>
      <w:r w:rsidRPr="5566A097">
        <w:rPr>
          <w:rFonts w:ascii="Calibri" w:eastAsia="Calibri" w:hAnsi="Calibri" w:cs="Calibri"/>
          <w:b/>
          <w:bCs/>
          <w:color w:val="000000" w:themeColor="text1"/>
          <w:sz w:val="22"/>
          <w:szCs w:val="22"/>
        </w:rPr>
        <w:t xml:space="preserve">. </w:t>
      </w:r>
      <w:r w:rsidRPr="5566A097">
        <w:rPr>
          <w:rStyle w:val="captionTextChar"/>
          <w:rFonts w:ascii="Aptos" w:eastAsia="Aptos" w:hAnsi="Aptos" w:cs="Aptos"/>
          <w:lang w:val="en-US"/>
        </w:rPr>
        <w:t>A</w:t>
      </w:r>
      <w:r>
        <w:rPr>
          <w:rStyle w:val="captionTextChar"/>
          <w:rFonts w:ascii="Aptos" w:eastAsia="Aptos" w:hAnsi="Aptos" w:cs="Aptos"/>
          <w:lang w:val="en-US"/>
        </w:rPr>
        <w:t xml:space="preserve">) </w:t>
      </w:r>
      <w:r w:rsidRPr="0077272D">
        <w:rPr>
          <w:rStyle w:val="captionTextChar"/>
          <w:rFonts w:ascii="Aptos" w:eastAsia="Aptos" w:hAnsi="Aptos" w:cs="Aptos"/>
          <w:lang w:val="en-US"/>
        </w:rPr>
        <w:t>Relative</w:t>
      </w:r>
      <w:r>
        <w:rPr>
          <w:rStyle w:val="captionTextChar"/>
          <w:rFonts w:ascii="Aptos" w:eastAsia="Aptos" w:hAnsi="Aptos" w:cs="Aptos"/>
          <w:lang w:val="en-US"/>
        </w:rPr>
        <w:t xml:space="preserve"> </w:t>
      </w:r>
      <w:r w:rsidRPr="0077272D">
        <w:rPr>
          <w:rStyle w:val="captionTextChar"/>
          <w:rFonts w:ascii="Aptos" w:eastAsia="Aptos" w:hAnsi="Aptos" w:cs="Aptos"/>
          <w:lang w:val="en-US"/>
        </w:rPr>
        <w:t xml:space="preserve">change of FAP trend between 2020 and 1975 globally. </w:t>
      </w:r>
      <w:r>
        <w:rPr>
          <w:rStyle w:val="captionTextChar"/>
          <w:rFonts w:ascii="Aptos" w:eastAsia="Aptos" w:hAnsi="Aptos" w:cs="Aptos"/>
          <w:lang w:val="en-US"/>
        </w:rPr>
        <w:t>B</w:t>
      </w:r>
      <w:r w:rsidRPr="0077272D">
        <w:rPr>
          <w:rStyle w:val="captionTextChar"/>
          <w:rFonts w:ascii="Aptos" w:eastAsia="Aptos" w:hAnsi="Aptos" w:cs="Aptos"/>
          <w:lang w:val="en-US"/>
        </w:rPr>
        <w:t>) Relative change of median values of</w:t>
      </w:r>
      <w:r>
        <w:rPr>
          <w:rStyle w:val="captionTextChar"/>
          <w:rFonts w:ascii="Aptos" w:eastAsia="Aptos" w:hAnsi="Aptos" w:cs="Aptos"/>
          <w:lang w:val="en-US"/>
        </w:rPr>
        <w:t xml:space="preserve"> </w:t>
      </w:r>
      <w:r w:rsidRPr="0077272D">
        <w:rPr>
          <w:rStyle w:val="captionTextChar"/>
          <w:rFonts w:ascii="Aptos" w:eastAsia="Aptos" w:hAnsi="Aptos" w:cs="Aptos"/>
          <w:lang w:val="en-US"/>
        </w:rPr>
        <w:t xml:space="preserve">FAP across </w:t>
      </w:r>
      <w:proofErr w:type="spellStart"/>
      <w:r w:rsidRPr="0077272D">
        <w:rPr>
          <w:rStyle w:val="captionTextChar"/>
          <w:rFonts w:ascii="Aptos" w:eastAsia="Aptos" w:hAnsi="Aptos" w:cs="Aptos"/>
          <w:lang w:val="en-US"/>
        </w:rPr>
        <w:t>macroregions</w:t>
      </w:r>
      <w:proofErr w:type="spellEnd"/>
      <w:r w:rsidRPr="0077272D">
        <w:rPr>
          <w:rStyle w:val="captionTextChar"/>
          <w:rFonts w:ascii="Aptos" w:eastAsia="Aptos" w:hAnsi="Aptos" w:cs="Aptos"/>
          <w:lang w:val="en-US"/>
        </w:rPr>
        <w:t xml:space="preserve"> between 2020 and 1975.</w:t>
      </w:r>
    </w:p>
    <w:p w14:paraId="203191DD" w14:textId="5D4F53E9" w:rsidR="6444EBC5" w:rsidRPr="00B84879" w:rsidRDefault="46FC4769" w:rsidP="5566A097">
      <w:pPr>
        <w:pStyle w:val="mainText"/>
        <w:rPr>
          <w:rFonts w:eastAsia="Times New Roman" w:cs="Times New Roman"/>
          <w:color w:val="000000" w:themeColor="text1"/>
        </w:rPr>
      </w:pPr>
      <w:r w:rsidRPr="5566A097">
        <w:rPr>
          <w:rFonts w:eastAsia="Times New Roman" w:cs="Times New Roman"/>
          <w:color w:val="000000" w:themeColor="text1"/>
        </w:rPr>
        <w:t xml:space="preserve">Overall, the data highlights that population growth is the primary force driving changes in forest area per capita </w:t>
      </w:r>
      <w:r w:rsidR="00FF3CB1">
        <w:rPr>
          <w:rFonts w:eastAsia="Times New Roman" w:cs="Times New Roman"/>
          <w:color w:val="000000" w:themeColor="text1"/>
        </w:rPr>
        <w:t>(</w:t>
      </w:r>
      <w:r w:rsidRPr="5566A097">
        <w:rPr>
          <w:rFonts w:eastAsia="Times New Roman" w:cs="Times New Roman"/>
          <w:color w:val="000000" w:themeColor="text1"/>
        </w:rPr>
        <w:t>Fig</w:t>
      </w:r>
      <w:r w:rsidR="00FF3CB1">
        <w:rPr>
          <w:rFonts w:eastAsia="Times New Roman" w:cs="Times New Roman"/>
          <w:color w:val="000000" w:themeColor="text1"/>
        </w:rPr>
        <w:t>.</w:t>
      </w:r>
      <w:r w:rsidRPr="5566A097">
        <w:rPr>
          <w:rFonts w:eastAsia="Times New Roman" w:cs="Times New Roman"/>
          <w:color w:val="000000" w:themeColor="text1"/>
        </w:rPr>
        <w:t xml:space="preserve"> S2</w:t>
      </w:r>
      <w:r w:rsidR="00FF3CB1">
        <w:rPr>
          <w:rFonts w:eastAsia="Times New Roman" w:cs="Times New Roman"/>
          <w:color w:val="000000" w:themeColor="text1"/>
        </w:rPr>
        <w:t>)</w:t>
      </w:r>
      <w:r w:rsidRPr="5566A097">
        <w:rPr>
          <w:rFonts w:eastAsia="Times New Roman" w:cs="Times New Roman"/>
          <w:color w:val="000000" w:themeColor="text1"/>
        </w:rPr>
        <w:t xml:space="preserve">. </w:t>
      </w:r>
      <w:r w:rsidR="583A83D3" w:rsidRPr="5566A097">
        <w:rPr>
          <w:rFonts w:eastAsia="Times New Roman" w:cs="Times New Roman"/>
          <w:color w:val="000000" w:themeColor="text1"/>
        </w:rPr>
        <w:t xml:space="preserve">The spatial-temporal analysis over </w:t>
      </w:r>
      <w:r w:rsidR="00BC757E">
        <w:rPr>
          <w:rFonts w:eastAsia="Times New Roman" w:cs="Times New Roman"/>
          <w:color w:val="000000" w:themeColor="text1"/>
        </w:rPr>
        <w:t>several</w:t>
      </w:r>
      <w:r w:rsidR="00BC757E" w:rsidRPr="5566A097">
        <w:rPr>
          <w:rFonts w:eastAsia="Times New Roman" w:cs="Times New Roman"/>
          <w:color w:val="000000" w:themeColor="text1"/>
        </w:rPr>
        <w:t xml:space="preserve"> </w:t>
      </w:r>
      <w:r w:rsidR="583A83D3" w:rsidRPr="5566A097">
        <w:rPr>
          <w:rFonts w:eastAsia="Times New Roman" w:cs="Times New Roman"/>
          <w:color w:val="000000" w:themeColor="text1"/>
        </w:rPr>
        <w:t>decades show</w:t>
      </w:r>
      <w:r w:rsidR="00897D07">
        <w:rPr>
          <w:rFonts w:eastAsia="Times New Roman" w:cs="Times New Roman"/>
          <w:color w:val="000000" w:themeColor="text1"/>
        </w:rPr>
        <w:t>s</w:t>
      </w:r>
      <w:r w:rsidR="583A83D3" w:rsidRPr="5566A097">
        <w:rPr>
          <w:rFonts w:eastAsia="Times New Roman" w:cs="Times New Roman"/>
          <w:color w:val="000000" w:themeColor="text1"/>
        </w:rPr>
        <w:t xml:space="preserve"> a notable shift in regions with high forest area per person, with some areas experiencing </w:t>
      </w:r>
      <w:r w:rsidR="00FF3CB1">
        <w:rPr>
          <w:rFonts w:eastAsia="Times New Roman" w:cs="Times New Roman"/>
          <w:color w:val="000000" w:themeColor="text1"/>
        </w:rPr>
        <w:t>increases</w:t>
      </w:r>
      <w:r w:rsidR="00FF3CB1" w:rsidRPr="5566A097">
        <w:rPr>
          <w:rFonts w:eastAsia="Times New Roman" w:cs="Times New Roman"/>
          <w:color w:val="000000" w:themeColor="text1"/>
        </w:rPr>
        <w:t xml:space="preserve"> </w:t>
      </w:r>
      <w:r w:rsidR="583A83D3" w:rsidRPr="5566A097">
        <w:rPr>
          <w:rFonts w:eastAsia="Times New Roman" w:cs="Times New Roman"/>
          <w:color w:val="000000" w:themeColor="text1"/>
        </w:rPr>
        <w:t>and others showing a decline, reflecting the complex interplay between demographic trends and forest</w:t>
      </w:r>
      <w:r w:rsidR="00F34C82">
        <w:rPr>
          <w:rFonts w:eastAsia="Times New Roman" w:cs="Times New Roman"/>
          <w:color w:val="000000" w:themeColor="text1"/>
        </w:rPr>
        <w:t xml:space="preserve"> change</w:t>
      </w:r>
      <w:r w:rsidR="583A83D3" w:rsidRPr="5566A097">
        <w:rPr>
          <w:rFonts w:eastAsia="Times New Roman" w:cs="Times New Roman"/>
          <w:color w:val="000000" w:themeColor="text1"/>
        </w:rPr>
        <w:t>.</w:t>
      </w:r>
      <w:r w:rsidR="5D7F8BDD" w:rsidRPr="5566A097">
        <w:rPr>
          <w:rFonts w:eastAsia="Times New Roman" w:cs="Times New Roman"/>
          <w:color w:val="000000" w:themeColor="text1"/>
        </w:rPr>
        <w:t xml:space="preserve"> </w:t>
      </w:r>
      <w:r w:rsidR="464471B3" w:rsidRPr="5566A097">
        <w:t xml:space="preserve">The phenomenon of decreasing forest area per capita in most regions of the world, except Europe, </w:t>
      </w:r>
      <w:r w:rsidR="00F34C82">
        <w:t>may be</w:t>
      </w:r>
      <w:r w:rsidR="00F34C82" w:rsidRPr="5566A097">
        <w:t xml:space="preserve"> </w:t>
      </w:r>
      <w:r w:rsidR="00217953">
        <w:t xml:space="preserve">connected </w:t>
      </w:r>
      <w:r w:rsidR="00F34C82">
        <w:t xml:space="preserve">to </w:t>
      </w:r>
      <w:r w:rsidR="464471B3" w:rsidRPr="5566A097">
        <w:t xml:space="preserve">historical, ecological, and socio-economic factors. In Europe, the relatively stable or declining population contrasts with the still positive </w:t>
      </w:r>
      <w:r w:rsidR="00E23264">
        <w:t xml:space="preserve">population </w:t>
      </w:r>
      <w:r w:rsidR="464471B3" w:rsidRPr="5566A097">
        <w:lastRenderedPageBreak/>
        <w:t>growth rates in other parts of the world</w:t>
      </w:r>
      <w:r w:rsidR="7BBA0A27" w:rsidRPr="5566A097">
        <w:t xml:space="preserve"> (Fig</w:t>
      </w:r>
      <w:r w:rsidR="00E23264">
        <w:t>.</w:t>
      </w:r>
      <w:r w:rsidR="7BBA0A27" w:rsidRPr="5566A097">
        <w:t xml:space="preserve"> S4)</w:t>
      </w:r>
      <w:r w:rsidR="464471B3" w:rsidRPr="5566A097">
        <w:t>, where ongoing deforestation in regions like Africa, South America, and Southeast Asia is</w:t>
      </w:r>
      <w:r w:rsidR="005372E5">
        <w:t xml:space="preserve"> </w:t>
      </w:r>
      <w:r w:rsidR="00897D07">
        <w:t>driven also by</w:t>
      </w:r>
      <w:r w:rsidR="464471B3" w:rsidRPr="5566A097">
        <w:t xml:space="preserve"> </w:t>
      </w:r>
      <w:r w:rsidR="005372E5">
        <w:t xml:space="preserve">global </w:t>
      </w:r>
      <w:r w:rsidR="464471B3" w:rsidRPr="5566A097">
        <w:t>demands</w:t>
      </w:r>
      <w:r w:rsidR="00E23264">
        <w:t xml:space="preserve"> for agricultural commodity products</w:t>
      </w:r>
      <w:r w:rsidR="00BC5180">
        <w:fldChar w:fldCharType="begin"/>
      </w:r>
      <w:r w:rsidR="00AF2AC5">
        <w:instrText xml:space="preserve"> ADDIN ZOTERO_ITEM CSL_CITATION {"citationID":"oV0Wz9yK","properties":{"formattedCitation":"\\super 30\\nosupersub{}","plainCitation":"30","noteIndex":0},"citationItems":[{"id":"XXoAqS0A/QG0g6WoI","uris":["http://zotero.org/users/local/R2jseaDA/items/G8GU74QF"],"itemData":{"id":1,"type":"article-journal","container-title":"Nature Reviews Earth &amp; Environment","DOI":"10.1038/s43017-020-0091-5","ISSN":"2662-138X","issue":"11","journalAbbreviation":"Nat Rev Earth Environ","language":"en","page":"590-605","source":"DOI.org (Crossref)","title":"Deforestation and reforestation impacts on soils in the tropics","volume":"1","author":[{"family":"Veldkamp","given":"Edzo"},{"family":"Schmidt","given":"Marcus"},{"family":"Powers","given":"Jennifer S."},{"family":"Corre","given":"Marife D."}],"issued":{"date-parts":[["2020",9,15]]}}}],"schema":"https://github.com/citation-style-language/schema/raw/master/csl-citation.json"} </w:instrText>
      </w:r>
      <w:r w:rsidR="00BC5180">
        <w:fldChar w:fldCharType="separate"/>
      </w:r>
      <w:r w:rsidR="00D81452" w:rsidRPr="00D81452">
        <w:rPr>
          <w:rFonts w:cs="Times New Roman"/>
          <w:vertAlign w:val="superscript"/>
          <w:lang w:val="en-GB"/>
        </w:rPr>
        <w:t>30</w:t>
      </w:r>
      <w:r w:rsidR="00BC5180">
        <w:fldChar w:fldCharType="end"/>
      </w:r>
      <w:r w:rsidR="30E4782F" w:rsidRPr="5566A097">
        <w:t>.</w:t>
      </w:r>
    </w:p>
    <w:p w14:paraId="1BEAE2EE" w14:textId="62C12309" w:rsidR="6444EBC5" w:rsidRDefault="583A83D3" w:rsidP="5566A097">
      <w:pPr>
        <w:pStyle w:val="subSection"/>
        <w:spacing w:before="0" w:after="160"/>
        <w:rPr>
          <w:rFonts w:ascii="Aptos Display" w:eastAsia="Aptos Display" w:hAnsi="Aptos Display" w:cs="Aptos Display"/>
          <w:lang w:val="en-US"/>
        </w:rPr>
      </w:pPr>
      <w:r w:rsidRPr="5566A097">
        <w:rPr>
          <w:rFonts w:ascii="Aptos Display" w:eastAsia="Aptos Display" w:hAnsi="Aptos Display" w:cs="Aptos Display"/>
        </w:rPr>
        <w:t>Temporal patterns of forest proxim</w:t>
      </w:r>
      <w:r w:rsidR="005372E5">
        <w:rPr>
          <w:rFonts w:ascii="Aptos Display" w:eastAsia="Aptos Display" w:hAnsi="Aptos Display" w:cs="Aptos Display"/>
        </w:rPr>
        <w:t>ate</w:t>
      </w:r>
      <w:r w:rsidRPr="5566A097">
        <w:rPr>
          <w:rFonts w:ascii="Aptos Display" w:eastAsia="Aptos Display" w:hAnsi="Aptos Display" w:cs="Aptos Display"/>
        </w:rPr>
        <w:t xml:space="preserve"> people</w:t>
      </w:r>
    </w:p>
    <w:p w14:paraId="5895B69B" w14:textId="7C7DFE1C" w:rsidR="001C5BD0" w:rsidRDefault="6EA68744" w:rsidP="00C41DBB">
      <w:pPr>
        <w:pStyle w:val="mainText"/>
        <w:rPr>
          <w:rFonts w:eastAsia="Times New Roman" w:cs="Times New Roman"/>
          <w:color w:val="000000" w:themeColor="text1"/>
          <w:lang w:val="en-GB"/>
        </w:rPr>
      </w:pPr>
      <w:r w:rsidRPr="5566A097">
        <w:rPr>
          <w:rFonts w:eastAsia="Times New Roman" w:cs="Times New Roman"/>
          <w:color w:val="000000" w:themeColor="text1"/>
          <w:lang w:val="en-GB"/>
        </w:rPr>
        <w:t xml:space="preserve">As defined in </w:t>
      </w:r>
      <w:r w:rsidR="005372E5">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sidR="005372E5">
        <w:rPr>
          <w:rFonts w:eastAsia="Times New Roman" w:cs="Times New Roman"/>
          <w:color w:val="000000" w:themeColor="text1"/>
          <w:lang w:val="en-GB"/>
        </w:rPr>
        <w:t xml:space="preserve">the metric of </w:t>
      </w:r>
      <w:r w:rsidR="7DEFD91C" w:rsidRPr="5566A097">
        <w:rPr>
          <w:rFonts w:eastAsia="Times New Roman" w:cs="Times New Roman"/>
          <w:color w:val="000000" w:themeColor="text1"/>
          <w:lang w:val="en-GB"/>
        </w:rPr>
        <w:t>f</w:t>
      </w:r>
      <w:r w:rsidR="583A83D3" w:rsidRPr="5566A097">
        <w:rPr>
          <w:rFonts w:eastAsia="Times New Roman" w:cs="Times New Roman"/>
          <w:color w:val="000000" w:themeColor="text1"/>
          <w:lang w:val="en-GB"/>
        </w:rPr>
        <w:t>orest proxim</w:t>
      </w:r>
      <w:r w:rsidR="005372E5">
        <w:rPr>
          <w:rFonts w:eastAsia="Times New Roman" w:cs="Times New Roman"/>
          <w:color w:val="000000" w:themeColor="text1"/>
          <w:lang w:val="en-GB"/>
        </w:rPr>
        <w:t>ate</w:t>
      </w:r>
      <w:r w:rsidR="583A83D3" w:rsidRPr="5566A097">
        <w:rPr>
          <w:rFonts w:eastAsia="Times New Roman" w:cs="Times New Roman"/>
          <w:color w:val="000000" w:themeColor="text1"/>
          <w:lang w:val="en-GB"/>
        </w:rPr>
        <w:t xml:space="preserve"> people (FPP) </w:t>
      </w:r>
      <w:r w:rsidR="2819960B" w:rsidRPr="5566A097">
        <w:rPr>
          <w:rFonts w:eastAsia="Times New Roman" w:cs="Times New Roman"/>
          <w:color w:val="000000" w:themeColor="text1"/>
          <w:lang w:val="en-GB"/>
        </w:rPr>
        <w:t>measure</w:t>
      </w:r>
      <w:r w:rsidR="005372E5">
        <w:rPr>
          <w:rFonts w:eastAsia="Times New Roman" w:cs="Times New Roman"/>
          <w:color w:val="000000" w:themeColor="text1"/>
          <w:lang w:val="en-GB"/>
        </w:rPr>
        <w:t>s</w:t>
      </w:r>
      <w:r w:rsidR="583A83D3" w:rsidRPr="5566A097">
        <w:rPr>
          <w:rFonts w:eastAsia="Times New Roman" w:cs="Times New Roman"/>
          <w:color w:val="000000" w:themeColor="text1"/>
          <w:lang w:val="en-GB"/>
        </w:rPr>
        <w:t xml:space="preserve"> the number of people living </w:t>
      </w:r>
      <w:r w:rsidR="005372E5">
        <w:rPr>
          <w:rFonts w:eastAsia="Times New Roman" w:cs="Times New Roman"/>
          <w:color w:val="000000" w:themeColor="text1"/>
          <w:lang w:val="en-GB"/>
        </w:rPr>
        <w:t xml:space="preserve">within or </w:t>
      </w:r>
      <w:r w:rsidR="583A83D3" w:rsidRPr="5566A097">
        <w:rPr>
          <w:rFonts w:eastAsia="Times New Roman" w:cs="Times New Roman"/>
          <w:color w:val="000000" w:themeColor="text1"/>
          <w:lang w:val="en-GB"/>
        </w:rPr>
        <w:t xml:space="preserve">close to </w:t>
      </w:r>
      <w:r w:rsidR="005372E5">
        <w:rPr>
          <w:rFonts w:eastAsia="Times New Roman" w:cs="Times New Roman"/>
          <w:color w:val="000000" w:themeColor="text1"/>
          <w:lang w:val="en-GB"/>
        </w:rPr>
        <w:t xml:space="preserve">a </w:t>
      </w:r>
      <w:r w:rsidR="583A83D3" w:rsidRPr="5566A097">
        <w:rPr>
          <w:rFonts w:eastAsia="Times New Roman" w:cs="Times New Roman"/>
          <w:color w:val="000000" w:themeColor="text1"/>
          <w:lang w:val="en-GB"/>
        </w:rPr>
        <w:t>forest</w:t>
      </w:r>
      <w:r w:rsidRPr="5566A097">
        <w:rPr>
          <w:rFonts w:eastAsia="Times New Roman" w:cs="Times New Roman"/>
          <w:color w:val="000000" w:themeColor="text1"/>
          <w:lang w:val="en-GB"/>
        </w:rPr>
        <w:fldChar w:fldCharType="begin"/>
      </w:r>
      <w:r w:rsidR="00AF2AC5">
        <w:rPr>
          <w:rFonts w:eastAsia="Times New Roman" w:cs="Times New Roman"/>
          <w:color w:val="000000" w:themeColor="text1"/>
          <w:lang w:val="en-GB"/>
        </w:rPr>
        <w:instrText xml:space="preserve"> ADDIN ZOTERO_ITEM CSL_CITATION {"citationID":"L2pdpEmp","properties":{"formattedCitation":"\\super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5566A097">
        <w:rPr>
          <w:rFonts w:eastAsia="Times New Roman" w:cs="Times New Roman"/>
          <w:color w:val="000000" w:themeColor="text1"/>
          <w:lang w:val="en-GB"/>
        </w:rPr>
        <w:fldChar w:fldCharType="separate"/>
      </w:r>
      <w:r w:rsidR="009E0492" w:rsidRPr="009E0492">
        <w:rPr>
          <w:rFonts w:cs="Times New Roman"/>
          <w:vertAlign w:val="superscript"/>
          <w:lang w:val="en-GB"/>
        </w:rPr>
        <w:t>9</w:t>
      </w:r>
      <w:r w:rsidRPr="5566A097">
        <w:rPr>
          <w:rFonts w:eastAsia="Times New Roman" w:cs="Times New Roman"/>
          <w:color w:val="000000" w:themeColor="text1"/>
          <w:lang w:val="en-GB"/>
        </w:rPr>
        <w:fldChar w:fldCharType="end"/>
      </w:r>
      <w:r w:rsidR="583A83D3" w:rsidRPr="5566A097">
        <w:rPr>
          <w:rFonts w:eastAsia="Times New Roman" w:cs="Times New Roman"/>
          <w:color w:val="000000" w:themeColor="text1"/>
          <w:lang w:val="en-GB"/>
        </w:rPr>
        <w:t xml:space="preserve">. In our study, we assessed the temporal dynamics of </w:t>
      </w:r>
      <w:r w:rsidR="7D84466E" w:rsidRPr="5566A097">
        <w:rPr>
          <w:rFonts w:eastAsia="Times New Roman" w:cs="Times New Roman"/>
          <w:color w:val="000000" w:themeColor="text1"/>
          <w:lang w:val="en-GB"/>
        </w:rPr>
        <w:t>FPP</w:t>
      </w:r>
      <w:r w:rsidR="008C2903">
        <w:rPr>
          <w:rFonts w:eastAsia="Times New Roman" w:cs="Times New Roman"/>
          <w:color w:val="000000" w:themeColor="text1"/>
          <w:lang w:val="en-GB"/>
        </w:rPr>
        <w:t xml:space="preserve"> (</w:t>
      </w:r>
      <w:r w:rsidR="008C2903">
        <w:t>defined as people living within 5 km of a forest</w:t>
      </w:r>
      <w:r w:rsidR="008C2903">
        <w:rPr>
          <w:rFonts w:eastAsia="Times New Roman" w:cs="Times New Roman"/>
          <w:color w:val="000000" w:themeColor="text1"/>
          <w:lang w:val="en-GB"/>
        </w:rPr>
        <w:t>)</w:t>
      </w:r>
      <w:r w:rsidR="7D84466E" w:rsidRPr="5566A097">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from 1975 to 2020</w:t>
      </w:r>
      <w:r w:rsidR="005372E5">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Fig</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003333D7">
        <w:rPr>
          <w:rFonts w:eastAsia="Times New Roman" w:cs="Times New Roman"/>
          <w:color w:val="000000" w:themeColor="text1"/>
          <w:lang w:val="en-GB"/>
        </w:rPr>
        <w:t>2</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67922D01" w:rsidRPr="5566A097">
        <w:rPr>
          <w:rFonts w:eastAsia="Times New Roman" w:cs="Times New Roman"/>
          <w:color w:val="000000" w:themeColor="text1"/>
          <w:lang w:val="en-GB"/>
        </w:rPr>
        <w:t xml:space="preserve"> </w:t>
      </w:r>
    </w:p>
    <w:p w14:paraId="0950160B" w14:textId="29C89097" w:rsidR="0013766B" w:rsidRDefault="0013766B" w:rsidP="00C41DBB">
      <w:pPr>
        <w:pStyle w:val="mainText"/>
        <w:rPr>
          <w:rFonts w:eastAsia="Times New Roman" w:cs="Times New Roman"/>
          <w:color w:val="000000" w:themeColor="text1"/>
          <w:lang w:val="en-GB"/>
        </w:rPr>
      </w:pPr>
      <w:r>
        <w:rPr>
          <w:rFonts w:eastAsia="Times New Roman" w:cs="Times New Roman"/>
          <w:noProof/>
          <w:color w:val="000000" w:themeColor="text1"/>
          <w:lang w:val="en-GB"/>
        </w:rPr>
        <w:drawing>
          <wp:inline distT="0" distB="0" distL="0" distR="0" wp14:anchorId="1E25CD91" wp14:editId="4A540E17">
            <wp:extent cx="5943600" cy="2640965"/>
            <wp:effectExtent l="0" t="0" r="0" b="635"/>
            <wp:docPr id="4528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4">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9C24FBA" w14:textId="61CAAD9D" w:rsidR="00890F36" w:rsidRDefault="00716A5B" w:rsidP="00C41DBB">
      <w:pPr>
        <w:pStyle w:val="mainText"/>
        <w:rPr>
          <w:rFonts w:eastAsia="Times New Roman" w:cs="Times New Roman"/>
          <w:color w:val="000000" w:themeColor="text1"/>
          <w:lang w:val="en-GB"/>
        </w:rPr>
      </w:pPr>
      <w:r>
        <w:rPr>
          <w:rStyle w:val="captionTitleChar"/>
          <w:rFonts w:ascii="Aptos" w:eastAsia="Aptos" w:hAnsi="Aptos" w:cs="Aptos"/>
        </w:rPr>
        <w:t>Fig</w:t>
      </w:r>
      <w:r w:rsidR="00BC757E">
        <w:rPr>
          <w:rStyle w:val="captionTitleChar"/>
          <w:rFonts w:ascii="Aptos" w:eastAsia="Aptos" w:hAnsi="Aptos" w:cs="Aptos"/>
        </w:rPr>
        <w:t>ure</w:t>
      </w:r>
      <w:r w:rsidR="006502CD" w:rsidRPr="5566A097">
        <w:rPr>
          <w:rStyle w:val="captionTitleChar"/>
          <w:rFonts w:ascii="Aptos" w:eastAsia="Aptos" w:hAnsi="Aptos" w:cs="Aptos"/>
        </w:rPr>
        <w:t xml:space="preserve"> </w:t>
      </w:r>
      <w:r w:rsidR="003B1814">
        <w:rPr>
          <w:rStyle w:val="captionTitleChar"/>
        </w:rPr>
        <w:t>2</w:t>
      </w:r>
      <w:r w:rsidR="006502CD" w:rsidRPr="5566A097">
        <w:rPr>
          <w:rStyle w:val="captionTitleChar"/>
          <w:rFonts w:ascii="Aptos" w:eastAsia="Aptos" w:hAnsi="Aptos" w:cs="Aptos"/>
        </w:rPr>
        <w:t>. Global and historical distribution of forest proxim</w:t>
      </w:r>
      <w:r w:rsidR="006502CD">
        <w:rPr>
          <w:rStyle w:val="captionTitleChar"/>
          <w:rFonts w:ascii="Aptos" w:eastAsia="Aptos" w:hAnsi="Aptos" w:cs="Aptos"/>
        </w:rPr>
        <w:t>ate</w:t>
      </w:r>
      <w:r w:rsidR="006502CD" w:rsidRPr="5566A097">
        <w:rPr>
          <w:rStyle w:val="captionTitleChar"/>
          <w:rFonts w:ascii="Aptos" w:eastAsia="Aptos" w:hAnsi="Aptos" w:cs="Aptos"/>
        </w:rPr>
        <w:t xml:space="preserve"> people (FPP) from 1975 to 2020</w:t>
      </w:r>
      <w:r w:rsidR="006502CD" w:rsidRPr="5566A097">
        <w:rPr>
          <w:rFonts w:ascii="Calibri" w:eastAsia="Calibri" w:hAnsi="Calibri" w:cs="Calibri"/>
          <w:b/>
          <w:bCs/>
          <w:color w:val="000000" w:themeColor="text1"/>
          <w:sz w:val="22"/>
          <w:szCs w:val="22"/>
          <w:lang w:val="en-GB"/>
        </w:rPr>
        <w:t>.</w:t>
      </w:r>
      <w:r w:rsidR="006502CD">
        <w:rPr>
          <w:rFonts w:ascii="Calibri" w:eastAsia="Calibri" w:hAnsi="Calibri" w:cs="Calibri"/>
          <w:b/>
          <w:bCs/>
          <w:color w:val="000000" w:themeColor="text1"/>
          <w:sz w:val="22"/>
          <w:szCs w:val="22"/>
          <w:lang w:val="en-GB"/>
        </w:rPr>
        <w:t xml:space="preserve"> </w:t>
      </w:r>
      <w:r w:rsidR="006502CD" w:rsidRPr="006502CD">
        <w:rPr>
          <w:rFonts w:ascii="Calibri" w:eastAsia="Calibri" w:hAnsi="Calibri" w:cs="Calibri"/>
          <w:color w:val="000000" w:themeColor="text1"/>
          <w:sz w:val="22"/>
          <w:szCs w:val="22"/>
          <w:lang w:val="en-GB"/>
        </w:rPr>
        <w:t>A</w:t>
      </w:r>
      <w:r w:rsidR="006502CD">
        <w:rPr>
          <w:rFonts w:ascii="Calibri" w:eastAsia="Calibri" w:hAnsi="Calibri" w:cs="Calibri"/>
          <w:color w:val="000000" w:themeColor="text1"/>
          <w:sz w:val="22"/>
          <w:szCs w:val="22"/>
          <w:lang w:val="en-GB"/>
        </w:rPr>
        <w:t>)</w:t>
      </w:r>
      <w:r w:rsidR="00D47B41">
        <w:rPr>
          <w:rFonts w:ascii="Calibri" w:eastAsia="Calibri" w:hAnsi="Calibri" w:cs="Calibri"/>
          <w:color w:val="000000" w:themeColor="text1"/>
          <w:sz w:val="22"/>
          <w:szCs w:val="22"/>
          <w:lang w:val="en-GB"/>
        </w:rPr>
        <w:t xml:space="preserve">-B) FFP values in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 xml:space="preserve">. C)-D) </w:t>
      </w:r>
      <w:r w:rsidR="00112C5A">
        <w:rPr>
          <w:rFonts w:ascii="Calibri" w:eastAsia="Calibri" w:hAnsi="Calibri" w:cs="Calibri"/>
          <w:color w:val="000000" w:themeColor="text1"/>
          <w:sz w:val="22"/>
          <w:szCs w:val="22"/>
          <w:lang w:val="en-GB"/>
        </w:rPr>
        <w:t xml:space="preserve">Relative change of </w:t>
      </w:r>
      <w:r w:rsidR="00D47B41">
        <w:rPr>
          <w:rFonts w:ascii="Calibri" w:eastAsia="Calibri" w:hAnsi="Calibri" w:cs="Calibri"/>
          <w:color w:val="000000" w:themeColor="text1"/>
          <w:sz w:val="22"/>
          <w:szCs w:val="22"/>
          <w:lang w:val="en-GB"/>
        </w:rPr>
        <w:t xml:space="preserve">FPP normalized by the population change from 1975 to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w:t>
      </w:r>
    </w:p>
    <w:p w14:paraId="3AEEC429" w14:textId="0DB1AD8E" w:rsidR="0013766B" w:rsidRDefault="00897D07" w:rsidP="00C41DBB">
      <w:pPr>
        <w:pStyle w:val="mainText"/>
        <w:rPr>
          <w:rFonts w:eastAsia="Times New Roman" w:cs="Times New Roman"/>
          <w:color w:val="000000" w:themeColor="text1"/>
          <w:lang w:val="en-GB"/>
        </w:rPr>
      </w:pPr>
      <w:r>
        <w:rPr>
          <w:rFonts w:eastAsia="Times New Roman" w:cs="Times New Roman"/>
          <w:color w:val="000000" w:themeColor="text1"/>
          <w:lang w:val="en-GB"/>
        </w:rPr>
        <w:t>Globally t</w:t>
      </w:r>
      <w:r w:rsidR="0013766B">
        <w:rPr>
          <w:rFonts w:eastAsia="Times New Roman" w:cs="Times New Roman"/>
          <w:color w:val="000000" w:themeColor="text1"/>
          <w:lang w:val="en-GB"/>
        </w:rPr>
        <w:t xml:space="preserve">here was </w:t>
      </w:r>
      <w:r w:rsidR="0013766B" w:rsidRPr="5566A097">
        <w:rPr>
          <w:rFonts w:eastAsia="Times New Roman" w:cs="Times New Roman"/>
          <w:color w:val="000000" w:themeColor="text1"/>
          <w:lang w:val="en-GB"/>
        </w:rPr>
        <w:t>a</w:t>
      </w:r>
      <w:r>
        <w:rPr>
          <w:rFonts w:eastAsia="Times New Roman" w:cs="Times New Roman"/>
          <w:color w:val="000000" w:themeColor="text1"/>
          <w:lang w:val="en-GB"/>
        </w:rPr>
        <w:t>n average</w:t>
      </w:r>
      <w:r w:rsidR="0013766B" w:rsidRPr="5566A097">
        <w:rPr>
          <w:rFonts w:eastAsia="Times New Roman" w:cs="Times New Roman"/>
          <w:color w:val="000000" w:themeColor="text1"/>
          <w:lang w:val="en-GB"/>
        </w:rPr>
        <w:t xml:space="preserve"> consistent increase in FPP </w:t>
      </w:r>
      <w:r w:rsidR="0013766B">
        <w:rPr>
          <w:rFonts w:eastAsia="Times New Roman" w:cs="Times New Roman"/>
          <w:color w:val="000000" w:themeColor="text1"/>
          <w:lang w:val="en-GB"/>
        </w:rPr>
        <w:t>over th</w:t>
      </w:r>
      <w:r>
        <w:rPr>
          <w:rFonts w:eastAsia="Times New Roman" w:cs="Times New Roman"/>
          <w:color w:val="000000" w:themeColor="text1"/>
          <w:lang w:val="en-GB"/>
        </w:rPr>
        <w:t>e study period</w:t>
      </w:r>
      <w:r w:rsidR="008C2903">
        <w:rPr>
          <w:rFonts w:eastAsia="Times New Roman" w:cs="Times New Roman"/>
          <w:color w:val="000000" w:themeColor="text1"/>
          <w:lang w:val="en-GB"/>
        </w:rPr>
        <w:t>, resulting in</w:t>
      </w:r>
      <w:r w:rsidR="0013766B" w:rsidRPr="5566A097">
        <w:rPr>
          <w:rFonts w:eastAsia="Times New Roman" w:cs="Times New Roman"/>
          <w:color w:val="000000" w:themeColor="text1"/>
          <w:lang w:val="en-GB"/>
        </w:rPr>
        <w:t xml:space="preserve"> more people living near forests </w:t>
      </w:r>
      <w:r w:rsidR="0013766B">
        <w:rPr>
          <w:rFonts w:eastAsia="Times New Roman" w:cs="Times New Roman"/>
          <w:color w:val="000000" w:themeColor="text1"/>
          <w:lang w:val="en-GB"/>
        </w:rPr>
        <w:t>in 2020 than were in 1975</w:t>
      </w:r>
      <w:r w:rsidR="008C2903">
        <w:rPr>
          <w:rFonts w:eastAsia="Times New Roman" w:cs="Times New Roman"/>
          <w:color w:val="000000" w:themeColor="text1"/>
          <w:lang w:val="en-GB"/>
        </w:rPr>
        <w:t>. This pattern</w:t>
      </w:r>
      <w:r w:rsidR="0013766B" w:rsidRPr="5566A097">
        <w:rPr>
          <w:rFonts w:eastAsia="Times New Roman" w:cs="Times New Roman"/>
          <w:color w:val="000000" w:themeColor="text1"/>
          <w:lang w:val="en-GB"/>
        </w:rPr>
        <w:t xml:space="preserve"> </w:t>
      </w:r>
      <w:r w:rsidR="008C2903">
        <w:rPr>
          <w:rFonts w:eastAsia="Times New Roman" w:cs="Times New Roman"/>
          <w:color w:val="000000" w:themeColor="text1"/>
          <w:lang w:val="en-GB"/>
        </w:rPr>
        <w:t xml:space="preserve">is </w:t>
      </w:r>
      <w:r w:rsidR="00CA6B7B">
        <w:rPr>
          <w:rFonts w:eastAsia="Times New Roman" w:cs="Times New Roman"/>
          <w:color w:val="000000" w:themeColor="text1"/>
          <w:lang w:val="en-GB"/>
        </w:rPr>
        <w:t xml:space="preserve">mainly driven by </w:t>
      </w:r>
      <w:r w:rsidR="0013766B" w:rsidRPr="5566A097">
        <w:rPr>
          <w:rFonts w:eastAsia="Times New Roman" w:cs="Times New Roman"/>
          <w:color w:val="000000" w:themeColor="text1"/>
          <w:lang w:val="en-GB"/>
        </w:rPr>
        <w:t xml:space="preserve">the overall rise in global population </w:t>
      </w:r>
      <w:r w:rsidR="008C2903">
        <w:rPr>
          <w:rFonts w:eastAsia="Times New Roman" w:cs="Times New Roman"/>
          <w:color w:val="000000" w:themeColor="text1"/>
          <w:lang w:val="en-GB"/>
        </w:rPr>
        <w:t xml:space="preserve">rather than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 xml:space="preserve">the expansion of forested areas or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people relocating closer to forests</w:t>
      </w:r>
      <w:r w:rsidR="008C2903">
        <w:rPr>
          <w:rFonts w:eastAsia="Times New Roman" w:cs="Times New Roman"/>
          <w:color w:val="000000" w:themeColor="text1"/>
          <w:lang w:val="en-GB"/>
        </w:rPr>
        <w:t xml:space="preserve"> </w:t>
      </w:r>
      <w:r w:rsidR="0013766B" w:rsidRPr="5566A097">
        <w:rPr>
          <w:rFonts w:eastAsia="Times New Roman" w:cs="Times New Roman"/>
          <w:color w:val="000000" w:themeColor="text1"/>
          <w:lang w:val="en-GB"/>
        </w:rPr>
        <w:t>(Fig</w:t>
      </w:r>
      <w:r w:rsidR="0013766B">
        <w:rPr>
          <w:rFonts w:eastAsia="Times New Roman" w:cs="Times New Roman"/>
          <w:color w:val="000000" w:themeColor="text1"/>
          <w:lang w:val="en-GB"/>
        </w:rPr>
        <w:t>.</w:t>
      </w:r>
      <w:r w:rsidR="0013766B" w:rsidRPr="5566A097">
        <w:rPr>
          <w:rFonts w:eastAsia="Times New Roman" w:cs="Times New Roman"/>
          <w:color w:val="000000" w:themeColor="text1"/>
          <w:lang w:val="en-GB"/>
        </w:rPr>
        <w:t xml:space="preserve"> S6)</w:t>
      </w:r>
      <w:r w:rsidR="0013766B">
        <w:rPr>
          <w:rFonts w:eastAsia="Times New Roman" w:cs="Times New Roman"/>
          <w:color w:val="000000" w:themeColor="text1"/>
          <w:lang w:val="en-GB"/>
        </w:rPr>
        <w:t xml:space="preserve">. </w:t>
      </w:r>
    </w:p>
    <w:p w14:paraId="1E3A2DDC" w14:textId="487D9DD2" w:rsidR="008C2903" w:rsidDel="00D72689" w:rsidRDefault="00CA6B7B">
      <w:pPr>
        <w:pStyle w:val="mainText"/>
        <w:rPr>
          <w:del w:id="36" w:author="MASSARO Emanuele (JRC-ISPRA)" w:date="2025-04-07T14:11:00Z"/>
        </w:rPr>
      </w:pPr>
      <w:proofErr w:type="gramStart"/>
      <w:r>
        <w:t>In order to</w:t>
      </w:r>
      <w:proofErr w:type="gramEnd"/>
      <w:r>
        <w:t xml:space="preserve"> factor out the effect of population growth from the trend analysis we </w:t>
      </w:r>
      <w:r w:rsidR="00C543B4">
        <w:t xml:space="preserve">define </w:t>
      </w:r>
      <w:r>
        <w:t>an index of</w:t>
      </w:r>
      <w:r w:rsidR="00C543B4">
        <w:t xml:space="preserve"> </w:t>
      </w:r>
      <w:r w:rsidR="00C543B4" w:rsidRPr="00C543B4">
        <w:t>relative change of the normalized value of FPP as</w:t>
      </w:r>
      <w:del w:id="37" w:author="MASSARO Emanuele (JRC-ISPRA)" w:date="2025-04-07T14:11:00Z">
        <w:r w:rsidR="008C2903" w:rsidDel="00D72689">
          <w:delText>:</w:delText>
        </w:r>
        <w:r w:rsidR="00724EA4" w:rsidDel="00D72689">
          <w:delText xml:space="preserve"> </w:delText>
        </w:r>
      </w:del>
    </w:p>
    <w:p w14:paraId="659F5243" w14:textId="44FFE395" w:rsidR="008C2903" w:rsidDel="00D72689" w:rsidRDefault="00000000">
      <w:pPr>
        <w:pStyle w:val="mainText"/>
        <w:rPr>
          <w:ins w:id="38" w:author="CESCATTI Alessandro (JRC-ISPRA)" w:date="2024-10-31T11:03:00Z"/>
          <w:del w:id="39" w:author="MASSARO Emanuele (JRC-ISPRA)" w:date="2025-04-07T14:11:00Z"/>
          <w:rFonts w:eastAsia="Times New Roman" w:cs="Times New Roman"/>
          <w:color w:val="000000" w:themeColor="text1"/>
          <w:lang w:val="en-GB"/>
        </w:rPr>
      </w:pPr>
      <m:oMath>
        <m:acc>
          <m:accPr>
            <m:chr m:val="̅"/>
            <m:ctrlPr>
              <w:del w:id="40" w:author="MASSARO Emanuele (JRC-ISPRA)" w:date="2025-04-07T14:11:00Z">
                <w:rPr>
                  <w:rFonts w:ascii="Cambria Math" w:eastAsia="Times New Roman" w:hAnsi="Cambria Math" w:cs="Times New Roman"/>
                  <w:i/>
                  <w:color w:val="000000" w:themeColor="text1"/>
                  <w:lang w:val="en-GB"/>
                </w:rPr>
              </w:del>
            </m:ctrlPr>
          </m:accPr>
          <m:e>
            <m:r>
              <w:del w:id="41" w:author="MASSARO Emanuele (JRC-ISPRA)" w:date="2025-04-07T14:11:00Z">
                <w:rPr>
                  <w:rFonts w:ascii="Cambria Math" w:eastAsia="Times New Roman" w:hAnsi="Cambria Math" w:cs="Times New Roman"/>
                  <w:color w:val="000000" w:themeColor="text1"/>
                  <w:lang w:val="en-GB"/>
                </w:rPr>
                <m:t>FPP</m:t>
              </w:del>
            </m:r>
          </m:e>
        </m:acc>
        <m:d>
          <m:dPr>
            <m:begChr m:val="["/>
            <m:endChr m:val="]"/>
            <m:ctrlPr>
              <w:del w:id="42" w:author="MASSARO Emanuele (JRC-ISPRA)" w:date="2025-04-07T14:11:00Z">
                <w:rPr>
                  <w:rFonts w:ascii="Cambria Math" w:eastAsia="Times New Roman" w:hAnsi="Cambria Math" w:cs="Times New Roman"/>
                  <w:i/>
                  <w:color w:val="000000" w:themeColor="text1"/>
                  <w:lang w:val="en-GB"/>
                </w:rPr>
              </w:del>
            </m:ctrlPr>
          </m:dPr>
          <m:e>
            <m:r>
              <w:del w:id="43" w:author="MASSARO Emanuele (JRC-ISPRA)" w:date="2025-04-07T14:11:00Z">
                <w:rPr>
                  <w:rFonts w:ascii="Cambria Math" w:eastAsia="Times New Roman" w:hAnsi="Cambria Math" w:cs="Times New Roman"/>
                  <w:color w:val="000000" w:themeColor="text1"/>
                  <w:lang w:val="en-GB"/>
                </w:rPr>
                <m:t>%</m:t>
              </w:del>
            </m:r>
          </m:e>
        </m:d>
        <m:r>
          <w:del w:id="44" w:author="MASSARO Emanuele (JRC-ISPRA)" w:date="2025-04-07T14:11:00Z">
            <w:rPr>
              <w:rFonts w:ascii="Cambria Math" w:eastAsia="Times New Roman" w:hAnsi="Cambria Math" w:cs="Times New Roman"/>
              <w:color w:val="000000" w:themeColor="text1"/>
              <w:lang w:val="en-GB"/>
            </w:rPr>
            <m:t>=100*(</m:t>
          </w:del>
        </m:r>
        <m:acc>
          <m:accPr>
            <m:chr m:val="̅"/>
            <m:ctrlPr>
              <w:del w:id="45" w:author="MASSARO Emanuele (JRC-ISPRA)" w:date="2025-04-07T14:11:00Z">
                <w:rPr>
                  <w:rFonts w:ascii="Cambria Math" w:eastAsia="Times New Roman" w:hAnsi="Cambria Math" w:cs="Times New Roman"/>
                  <w:i/>
                  <w:color w:val="000000" w:themeColor="text1"/>
                  <w:lang w:val="en-GB"/>
                </w:rPr>
              </w:del>
            </m:ctrlPr>
          </m:accPr>
          <m:e>
            <m:r>
              <w:del w:id="46" w:author="MASSARO Emanuele (JRC-ISPRA)" w:date="2025-04-07T14:11:00Z">
                <w:rPr>
                  <w:rFonts w:ascii="Cambria Math" w:eastAsia="Times New Roman" w:hAnsi="Cambria Math" w:cs="Times New Roman"/>
                  <w:color w:val="000000" w:themeColor="text1"/>
                  <w:lang w:val="en-GB"/>
                </w:rPr>
                <m:t>FPP</m:t>
              </w:del>
            </m:r>
          </m:e>
        </m:acc>
        <m:d>
          <m:dPr>
            <m:ctrlPr>
              <w:del w:id="47" w:author="MASSARO Emanuele (JRC-ISPRA)" w:date="2025-04-07T14:11:00Z">
                <w:rPr>
                  <w:rFonts w:ascii="Cambria Math" w:eastAsia="Times New Roman" w:hAnsi="Cambria Math" w:cs="Times New Roman"/>
                  <w:i/>
                  <w:color w:val="000000" w:themeColor="text1"/>
                  <w:lang w:val="en-GB"/>
                </w:rPr>
              </w:del>
            </m:ctrlPr>
          </m:dPr>
          <m:e>
            <m:r>
              <w:del w:id="48" w:author="MASSARO Emanuele (JRC-ISPRA)" w:date="2025-04-07T14:11:00Z">
                <w:rPr>
                  <w:rFonts w:ascii="Cambria Math" w:eastAsia="Times New Roman" w:hAnsi="Cambria Math" w:cs="Times New Roman"/>
                  <w:color w:val="000000" w:themeColor="text1"/>
                  <w:lang w:val="en-GB"/>
                </w:rPr>
                <m:t>2020</m:t>
              </w:del>
            </m:r>
          </m:e>
        </m:d>
        <m:r>
          <w:del w:id="49" w:author="MASSARO Emanuele (JRC-ISPRA)" w:date="2025-04-07T14:11:00Z">
            <w:rPr>
              <w:rFonts w:ascii="Cambria Math" w:eastAsia="Times New Roman" w:hAnsi="Cambria Math" w:cs="Times New Roman"/>
              <w:color w:val="000000" w:themeColor="text1"/>
              <w:lang w:val="en-GB"/>
            </w:rPr>
            <m:t>-</m:t>
          </w:del>
        </m:r>
        <m:acc>
          <m:accPr>
            <m:chr m:val="̅"/>
            <m:ctrlPr>
              <w:del w:id="50" w:author="MASSARO Emanuele (JRC-ISPRA)" w:date="2025-04-07T14:11:00Z">
                <w:rPr>
                  <w:rFonts w:ascii="Cambria Math" w:eastAsia="Times New Roman" w:hAnsi="Cambria Math" w:cs="Times New Roman"/>
                  <w:i/>
                  <w:color w:val="000000" w:themeColor="text1"/>
                  <w:lang w:val="en-GB"/>
                </w:rPr>
              </w:del>
            </m:ctrlPr>
          </m:accPr>
          <m:e>
            <m:r>
              <w:del w:id="51" w:author="MASSARO Emanuele (JRC-ISPRA)" w:date="2025-04-07T14:11:00Z">
                <w:rPr>
                  <w:rFonts w:ascii="Cambria Math" w:eastAsia="Times New Roman" w:hAnsi="Cambria Math" w:cs="Times New Roman"/>
                  <w:color w:val="000000" w:themeColor="text1"/>
                  <w:lang w:val="en-GB"/>
                </w:rPr>
                <m:t>FPP</m:t>
              </w:del>
            </m:r>
          </m:e>
        </m:acc>
        <m:d>
          <m:dPr>
            <m:ctrlPr>
              <w:del w:id="52" w:author="MASSARO Emanuele (JRC-ISPRA)" w:date="2025-04-07T14:11:00Z">
                <w:rPr>
                  <w:rFonts w:ascii="Cambria Math" w:eastAsia="Times New Roman" w:hAnsi="Cambria Math" w:cs="Times New Roman"/>
                  <w:i/>
                  <w:color w:val="000000" w:themeColor="text1"/>
                  <w:lang w:val="en-GB"/>
                </w:rPr>
              </w:del>
            </m:ctrlPr>
          </m:dPr>
          <m:e>
            <m:r>
              <w:del w:id="53" w:author="MASSARO Emanuele (JRC-ISPRA)" w:date="2025-04-07T14:11:00Z">
                <w:rPr>
                  <w:rFonts w:ascii="Cambria Math" w:eastAsia="Times New Roman" w:hAnsi="Cambria Math" w:cs="Times New Roman"/>
                  <w:color w:val="000000" w:themeColor="text1"/>
                  <w:lang w:val="en-GB"/>
                </w:rPr>
                <m:t>1975</m:t>
              </w:del>
            </m:r>
          </m:e>
        </m:d>
        <m:r>
          <w:del w:id="54" w:author="MASSARO Emanuele (JRC-ISPRA)" w:date="2025-04-07T14:11:00Z">
            <w:rPr>
              <w:rFonts w:ascii="Cambria Math" w:eastAsia="Times New Roman" w:hAnsi="Cambria Math" w:cs="Times New Roman"/>
              <w:color w:val="000000" w:themeColor="text1"/>
              <w:lang w:val="en-GB"/>
            </w:rPr>
            <m:t>)/</m:t>
          </w:del>
        </m:r>
        <m:acc>
          <m:accPr>
            <m:chr m:val="̅"/>
            <m:ctrlPr>
              <w:del w:id="55" w:author="MASSARO Emanuele (JRC-ISPRA)" w:date="2025-04-07T14:11:00Z">
                <w:rPr>
                  <w:rFonts w:ascii="Cambria Math" w:eastAsia="Times New Roman" w:hAnsi="Cambria Math" w:cs="Times New Roman"/>
                  <w:i/>
                  <w:color w:val="000000" w:themeColor="text1"/>
                  <w:lang w:val="en-GB"/>
                </w:rPr>
              </w:del>
            </m:ctrlPr>
          </m:accPr>
          <m:e>
            <m:r>
              <w:del w:id="56" w:author="MASSARO Emanuele (JRC-ISPRA)" w:date="2025-04-07T14:11:00Z">
                <w:rPr>
                  <w:rFonts w:ascii="Cambria Math" w:eastAsia="Times New Roman" w:hAnsi="Cambria Math" w:cs="Times New Roman"/>
                  <w:color w:val="000000" w:themeColor="text1"/>
                  <w:lang w:val="en-GB"/>
                </w:rPr>
                <m:t>FPP</m:t>
              </w:del>
            </m:r>
          </m:e>
        </m:acc>
        <m:d>
          <m:dPr>
            <m:ctrlPr>
              <w:del w:id="57" w:author="MASSARO Emanuele (JRC-ISPRA)" w:date="2025-04-07T14:11:00Z">
                <w:rPr>
                  <w:rFonts w:ascii="Cambria Math" w:eastAsia="Times New Roman" w:hAnsi="Cambria Math" w:cs="Times New Roman"/>
                  <w:i/>
                  <w:color w:val="000000" w:themeColor="text1"/>
                  <w:lang w:val="en-GB"/>
                </w:rPr>
              </w:del>
            </m:ctrlPr>
          </m:dPr>
          <m:e>
            <m:r>
              <w:del w:id="58" w:author="MASSARO Emanuele (JRC-ISPRA)" w:date="2025-04-07T14:11:00Z">
                <w:rPr>
                  <w:rFonts w:ascii="Cambria Math" w:eastAsia="Times New Roman" w:hAnsi="Cambria Math" w:cs="Times New Roman"/>
                  <w:color w:val="000000" w:themeColor="text1"/>
                  <w:lang w:val="en-GB"/>
                </w:rPr>
                <m:t>1975</m:t>
              </w:del>
            </m:r>
          </m:e>
        </m:d>
      </m:oMath>
      <w:del w:id="59" w:author="MASSARO Emanuele (JRC-ISPRA)" w:date="2025-04-07T14:11:00Z">
        <w:r w:rsidR="00724EA4" w:rsidDel="00D72689">
          <w:rPr>
            <w:rFonts w:eastAsia="Times New Roman" w:cs="Times New Roman"/>
            <w:color w:val="000000" w:themeColor="text1"/>
            <w:lang w:val="en-GB"/>
          </w:rPr>
          <w:delText xml:space="preserve">, </w:delText>
        </w:r>
      </w:del>
    </w:p>
    <w:p w14:paraId="36E1C722" w14:textId="6591235B" w:rsidR="008C2903" w:rsidRDefault="00724EA4" w:rsidP="00D72689">
      <w:pPr>
        <w:pStyle w:val="mainText"/>
        <w:rPr>
          <w:ins w:id="60" w:author="CESCATTI Alessandro (JRC-ISPRA)" w:date="2024-10-31T11:01:00Z"/>
          <w:rFonts w:eastAsia="Times New Roman" w:cs="Times New Roman"/>
          <w:color w:val="000000" w:themeColor="text1"/>
          <w:lang w:val="en-GB"/>
        </w:rPr>
      </w:pPr>
      <w:del w:id="61" w:author="MASSARO Emanuele (JRC-ISPRA)" w:date="2025-04-07T14:11:00Z">
        <w:r w:rsidDel="00D72689">
          <w:rPr>
            <w:rFonts w:eastAsia="Times New Roman" w:cs="Times New Roman"/>
            <w:color w:val="000000" w:themeColor="text1"/>
            <w:lang w:val="en-GB"/>
          </w:rPr>
          <w:delText xml:space="preserve">where </w:delText>
        </w:r>
      </w:del>
      <m:oMath>
        <m:acc>
          <m:accPr>
            <m:chr m:val="̅"/>
            <m:ctrlPr>
              <w:del w:id="62" w:author="MASSARO Emanuele (JRC-ISPRA)" w:date="2025-04-07T14:11:00Z">
                <w:rPr>
                  <w:rFonts w:ascii="Cambria Math" w:eastAsia="Times New Roman" w:hAnsi="Cambria Math" w:cs="Times New Roman"/>
                  <w:i/>
                  <w:color w:val="000000" w:themeColor="text1"/>
                  <w:lang w:val="en-GB"/>
                </w:rPr>
              </w:del>
            </m:ctrlPr>
          </m:accPr>
          <m:e>
            <m:r>
              <w:del w:id="63" w:author="MASSARO Emanuele (JRC-ISPRA)" w:date="2025-04-07T14:11:00Z">
                <w:rPr>
                  <w:rFonts w:ascii="Cambria Math" w:eastAsia="Times New Roman" w:hAnsi="Cambria Math" w:cs="Times New Roman"/>
                  <w:color w:val="000000" w:themeColor="text1"/>
                  <w:lang w:val="en-GB"/>
                </w:rPr>
                <m:t>FPP</m:t>
              </w:del>
            </m:r>
          </m:e>
        </m:acc>
        <m:d>
          <m:dPr>
            <m:ctrlPr>
              <w:del w:id="64" w:author="MASSARO Emanuele (JRC-ISPRA)" w:date="2025-04-07T14:11:00Z">
                <w:rPr>
                  <w:rFonts w:ascii="Cambria Math" w:eastAsia="Times New Roman" w:hAnsi="Cambria Math" w:cs="Times New Roman"/>
                  <w:i/>
                  <w:color w:val="000000" w:themeColor="text1"/>
                  <w:lang w:val="en-GB"/>
                </w:rPr>
              </w:del>
            </m:ctrlPr>
          </m:dPr>
          <m:e>
            <m:r>
              <w:del w:id="65" w:author="MASSARO Emanuele (JRC-ISPRA)" w:date="2025-04-07T14:11:00Z">
                <w:rPr>
                  <w:rFonts w:ascii="Cambria Math" w:eastAsia="Times New Roman" w:hAnsi="Cambria Math" w:cs="Times New Roman"/>
                  <w:color w:val="000000" w:themeColor="text1"/>
                  <w:lang w:val="en-GB"/>
                </w:rPr>
                <m:t>year</m:t>
              </w:del>
            </m:r>
          </m:e>
        </m:d>
        <m:r>
          <w:del w:id="66" w:author="MASSARO Emanuele (JRC-ISPRA)" w:date="2025-04-07T14:11:00Z">
            <w:rPr>
              <w:rFonts w:ascii="Cambria Math" w:eastAsia="Times New Roman" w:hAnsi="Cambria Math" w:cs="Times New Roman"/>
              <w:color w:val="000000" w:themeColor="text1"/>
              <w:lang w:val="en-GB"/>
            </w:rPr>
            <m:t>=FPP(year)/P(year)</m:t>
          </w:del>
        </m:r>
      </m:oMath>
      <w:del w:id="67" w:author="MASSARO Emanuele (JRC-ISPRA)" w:date="2025-04-07T14:11:00Z">
        <w:r w:rsidDel="00D72689">
          <w:rPr>
            <w:rFonts w:eastAsia="Times New Roman" w:cs="Times New Roman"/>
            <w:color w:val="000000" w:themeColor="text1"/>
            <w:lang w:val="en-GB"/>
          </w:rPr>
          <w:delText>.</w:delText>
        </w:r>
      </w:del>
      <w:ins w:id="68" w:author="MASSARO Emanuele (JRC-ISPRA)" w:date="2025-04-07T14:11:00Z">
        <w:r w:rsidR="00D72689">
          <w:rPr>
            <w:rFonts w:eastAsia="Times New Roman" w:cs="Times New Roman"/>
            <w:color w:val="000000" w:themeColor="text1"/>
            <w:lang w:val="en-GB"/>
          </w:rPr>
          <w:t xml:space="preserve"> defined in the Methods section.</w:t>
        </w:r>
      </w:ins>
      <w:r>
        <w:rPr>
          <w:rFonts w:eastAsia="Times New Roman" w:cs="Times New Roman"/>
          <w:color w:val="000000" w:themeColor="text1"/>
          <w:lang w:val="en-GB"/>
        </w:rPr>
        <w:t xml:space="preserve"> </w:t>
      </w:r>
    </w:p>
    <w:p w14:paraId="1C75E4D5" w14:textId="7C564141" w:rsidR="00561245" w:rsidRPr="00561245" w:rsidRDefault="00CA6B7B" w:rsidP="00C41DBB">
      <w:pPr>
        <w:pStyle w:val="mainText"/>
      </w:pPr>
      <w:r>
        <w:t xml:space="preserve">Despite </w:t>
      </w:r>
      <w:r w:rsidR="0096306A">
        <w:t xml:space="preserve">the </w:t>
      </w:r>
      <w:r w:rsidR="000A37A9">
        <w:t>general</w:t>
      </w:r>
      <w:r>
        <w:t xml:space="preserve"> growth in population numbers, the relative change in the percentage of the total population living near forests shows different patterns across </w:t>
      </w:r>
      <w:proofErr w:type="spellStart"/>
      <w:r>
        <w:t>macroregions</w:t>
      </w:r>
      <w:proofErr w:type="spellEnd"/>
      <w:r>
        <w:t xml:space="preserve"> (Fig. 2A and </w:t>
      </w:r>
      <w:r>
        <w:lastRenderedPageBreak/>
        <w:t xml:space="preserve">Fig. 2B). </w:t>
      </w:r>
      <w:r w:rsidR="00724EA4" w:rsidRPr="00724EA4">
        <w:t xml:space="preserve">The </w:t>
      </w:r>
      <w:r w:rsidR="000A37A9">
        <w:t xml:space="preserve">trend in </w:t>
      </w:r>
      <w:r w:rsidR="00724EA4" w:rsidRPr="00724EA4">
        <w:t xml:space="preserve">normalized FPP value highlights that some regions, </w:t>
      </w:r>
      <w:r w:rsidR="007B7BD1">
        <w:t>including</w:t>
      </w:r>
      <w:r w:rsidR="007B7BD1" w:rsidRPr="00724EA4">
        <w:t xml:space="preserve"> </w:t>
      </w:r>
      <w:r w:rsidR="00724EA4" w:rsidRPr="00724EA4">
        <w:t>Europe, show</w:t>
      </w:r>
      <w:r w:rsidR="007B7BD1">
        <w:t>ed</w:t>
      </w:r>
      <w:r w:rsidR="00724EA4" w:rsidRPr="00724EA4">
        <w:t xml:space="preserve"> positive relative changes even though the absolute FPP values declined (</w:t>
      </w:r>
      <w:r w:rsidR="00716A5B">
        <w:t>Fig.</w:t>
      </w:r>
      <w:r w:rsidR="00724EA4" w:rsidRPr="00724EA4">
        <w:t xml:space="preserve"> 2A, </w:t>
      </w:r>
      <w:r w:rsidR="00716A5B">
        <w:t>Fig.</w:t>
      </w:r>
      <w:r w:rsidR="00724EA4" w:rsidRPr="00724EA4">
        <w:t xml:space="preserve"> 2B, and </w:t>
      </w:r>
      <w:r w:rsidR="00716A5B">
        <w:t>Fig.</w:t>
      </w:r>
      <w:r w:rsidR="00724EA4" w:rsidRPr="00724EA4">
        <w:t xml:space="preserve"> 2C; </w:t>
      </w:r>
      <w:r w:rsidR="00716A5B">
        <w:t>Fig.</w:t>
      </w:r>
      <w:r w:rsidR="00724EA4" w:rsidRPr="00724EA4">
        <w:t xml:space="preserve"> S7B). </w:t>
      </w:r>
      <w:r w:rsidR="00561245">
        <w:t>In contrast, regions showing</w:t>
      </w:r>
      <w:r w:rsidR="00F30241">
        <w:t xml:space="preserve"> decline in </w:t>
      </w:r>
      <m:oMath>
        <m:acc>
          <m:accPr>
            <m:chr m:val="̅"/>
            <m:ctrlPr>
              <w:rPr>
                <w:rFonts w:ascii="Cambria Math" w:eastAsia="Times New Roman" w:hAnsi="Cambria Math" w:cs="Times New Roman"/>
                <w:i/>
                <w:color w:val="000000" w:themeColor="text1"/>
                <w:lang w:val="en-GB"/>
              </w:rPr>
            </m:ctrlPr>
          </m:accPr>
          <m:e>
            <m:r>
              <w:rPr>
                <w:rFonts w:ascii="Cambria Math" w:eastAsia="Times New Roman" w:hAnsi="Cambria Math" w:cs="Times New Roman"/>
                <w:color w:val="000000" w:themeColor="text1"/>
                <w:lang w:val="en-GB"/>
              </w:rPr>
              <m:t>FPP</m:t>
            </m:r>
          </m:e>
        </m:acc>
      </m:oMath>
      <w:r w:rsidR="00561245">
        <w:t xml:space="preserve">, such as African </w:t>
      </w:r>
      <w:r w:rsidR="007B7BD1">
        <w:t>countries</w:t>
      </w:r>
      <w:r w:rsidR="00561245">
        <w:t>, exhibit significant increases in the absolute value of FPP due to population growth (</w:t>
      </w:r>
      <w:r w:rsidR="00716A5B">
        <w:t>Fig.</w:t>
      </w:r>
      <w:r w:rsidR="00561245">
        <w:t xml:space="preserve"> </w:t>
      </w:r>
      <w:r w:rsidR="00160C79">
        <w:t>S6</w:t>
      </w:r>
      <w:r w:rsidR="00561245">
        <w:t>). This suggests that, despite global trends of urbanization and deforestation, the proportion of people living near forests increas</w:t>
      </w:r>
      <w:r w:rsidR="00432E61">
        <w:t>ed between 1975 and 2020</w:t>
      </w:r>
      <w:r w:rsidR="00561245">
        <w:t xml:space="preserve">.  A comparative analysis between Europe and Africa underscores a stark contrast: Europe’s 40% increase in the fraction of the population living near forests may reflect urban expansion into forested areas and a growing appreciation for accessible green spaces, driven by urban planning that integrates green belts and forest reserves. Conversely, Africa’s 40% decrease highlights extensive deforestation and land-use change for agriculture and urban development, which </w:t>
      </w:r>
      <w:r w:rsidR="00F62619">
        <w:t xml:space="preserve">has </w:t>
      </w:r>
      <w:r w:rsidR="00561245">
        <w:t>outpace</w:t>
      </w:r>
      <w:r w:rsidR="00F62619">
        <w:t>d</w:t>
      </w:r>
      <w:r w:rsidR="00561245">
        <w:t xml:space="preserve"> efforts to conserve and expand forested areas (</w:t>
      </w:r>
      <w:r w:rsidR="00716A5B">
        <w:t>Fig.</w:t>
      </w:r>
      <w:r w:rsidR="00561245">
        <w:t xml:space="preserve"> S5D).</w:t>
      </w:r>
    </w:p>
    <w:p w14:paraId="1C49BB43" w14:textId="1D442BA0" w:rsidR="6444EBC5" w:rsidRDefault="583A83D3" w:rsidP="350D8578">
      <w:pPr>
        <w:pStyle w:val="subSection"/>
        <w:rPr>
          <w:rFonts w:ascii="Aptos Display" w:eastAsia="Aptos Display" w:hAnsi="Aptos Display" w:cs="Aptos Display"/>
          <w:lang w:val="en-US"/>
        </w:rPr>
      </w:pPr>
      <w:r w:rsidRPr="12032517">
        <w:rPr>
          <w:rFonts w:ascii="Aptos Display" w:eastAsia="Aptos Display" w:hAnsi="Aptos Display" w:cs="Aptos Display"/>
        </w:rPr>
        <w:t xml:space="preserve">Spatial-temporal analysis of forest human </w:t>
      </w:r>
      <w:r w:rsidR="7720221F" w:rsidRPr="12032517">
        <w:rPr>
          <w:rFonts w:ascii="Aptos Display" w:eastAsia="Aptos Display" w:hAnsi="Aptos Display" w:cs="Aptos Display"/>
        </w:rPr>
        <w:t>nexus</w:t>
      </w:r>
    </w:p>
    <w:p w14:paraId="2792118C" w14:textId="6013D489" w:rsidR="00F74CF0" w:rsidRPr="005E501B" w:rsidRDefault="42FC2F79" w:rsidP="2FBB9BCA">
      <w:pPr>
        <w:pStyle w:val="mainText"/>
      </w:pPr>
      <w:r w:rsidRPr="12032517">
        <w:t xml:space="preserve">We introduce the Forest Human Nexus (FHN) </w:t>
      </w:r>
      <w:r w:rsidR="00B1232B">
        <w:t xml:space="preserve">index </w:t>
      </w:r>
      <w:r w:rsidRPr="12032517">
        <w:t xml:space="preserve">as a novel metric to capture the complex </w:t>
      </w:r>
      <w:r w:rsidR="00B1232B">
        <w:t xml:space="preserve">spatial </w:t>
      </w:r>
      <w:r w:rsidRPr="12032517">
        <w:t>relationship between human populations and forest</w:t>
      </w:r>
      <w:r w:rsidR="00B1232B">
        <w:t xml:space="preserve"> ecosystems</w:t>
      </w:r>
      <w:r w:rsidRPr="12032517">
        <w:t xml:space="preserve">. </w:t>
      </w:r>
    </w:p>
    <w:p w14:paraId="20FBACA5" w14:textId="4A254553" w:rsidR="00602F22" w:rsidRDefault="00B15FA5" w:rsidP="006974BB">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15FE3CF2" wp14:editId="639DF30F">
            <wp:extent cx="5943600" cy="2640965"/>
            <wp:effectExtent l="0" t="0" r="0" b="635"/>
            <wp:docPr id="20299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1894" name="Picture 2029991894"/>
                    <pic:cNvPicPr/>
                  </pic:nvPicPr>
                  <pic:blipFill>
                    <a:blip r:embed="rId15">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E57035A" w14:textId="6602001F" w:rsidR="006974BB" w:rsidRPr="006974BB" w:rsidRDefault="00716A5B" w:rsidP="006974BB">
      <w:pPr>
        <w:pStyle w:val="mainText"/>
        <w:rPr>
          <w:rStyle w:val="captionTextChar"/>
          <w:rFonts w:ascii="Aptos" w:eastAsia="Aptos" w:hAnsi="Aptos" w:cs="Aptos"/>
        </w:rPr>
      </w:pPr>
      <w:r>
        <w:rPr>
          <w:rStyle w:val="captionTitleChar"/>
          <w:rFonts w:ascii="Aptos" w:eastAsia="Aptos" w:hAnsi="Aptos" w:cs="Aptos"/>
          <w:lang w:val="en-US"/>
        </w:rPr>
        <w:t>Fig</w:t>
      </w:r>
      <w:r w:rsidR="00F62619">
        <w:rPr>
          <w:rStyle w:val="captionTitleChar"/>
          <w:rFonts w:ascii="Aptos" w:eastAsia="Aptos" w:hAnsi="Aptos" w:cs="Aptos"/>
          <w:lang w:val="en-US"/>
        </w:rPr>
        <w:t>ure</w:t>
      </w:r>
      <w:r w:rsidR="504A691A" w:rsidRPr="12032517">
        <w:rPr>
          <w:rStyle w:val="captionTitleChar"/>
          <w:rFonts w:ascii="Aptos" w:eastAsia="Aptos" w:hAnsi="Aptos" w:cs="Aptos"/>
          <w:lang w:val="en-US"/>
        </w:rPr>
        <w:t xml:space="preserve"> 3. Global and historical distribution of the forest human nexus (FHN) indicator from 1975 to 2020</w:t>
      </w:r>
      <w:r w:rsidR="504A691A" w:rsidRPr="12032517">
        <w:rPr>
          <w:rFonts w:ascii="Calibri" w:eastAsia="Calibri" w:hAnsi="Calibri" w:cs="Calibri"/>
          <w:b/>
          <w:bCs/>
          <w:color w:val="000000" w:themeColor="text1"/>
          <w:sz w:val="22"/>
          <w:szCs w:val="22"/>
        </w:rPr>
        <w:t xml:space="preserve">. </w:t>
      </w:r>
      <w:r w:rsidR="00F478A4">
        <w:rPr>
          <w:rStyle w:val="captionTextChar"/>
          <w:rFonts w:ascii="Aptos" w:eastAsia="Aptos" w:hAnsi="Aptos" w:cs="Aptos"/>
          <w:lang w:val="en-US"/>
        </w:rPr>
        <w:t xml:space="preserve"> </w:t>
      </w:r>
      <w:r w:rsidR="00F478A4" w:rsidRPr="00F478A4">
        <w:rPr>
          <w:rStyle w:val="captionTextChar"/>
          <w:rFonts w:ascii="Aptos" w:eastAsia="Aptos" w:hAnsi="Aptos" w:cs="Aptos"/>
          <w:lang w:val="en-US"/>
        </w:rPr>
        <w:t>A</w:t>
      </w:r>
      <w:r w:rsidR="00F478A4">
        <w:rPr>
          <w:rStyle w:val="captionTextChar"/>
          <w:rFonts w:ascii="Aptos" w:eastAsia="Aptos" w:hAnsi="Aptos" w:cs="Aptos"/>
          <w:lang w:val="en-US"/>
        </w:rPr>
        <w:t>)</w:t>
      </w:r>
      <w:r w:rsidR="00F478A4" w:rsidRPr="00F478A4">
        <w:rPr>
          <w:rStyle w:val="captionTextChar"/>
          <w:rFonts w:ascii="Aptos" w:eastAsia="Aptos" w:hAnsi="Aptos" w:cs="Aptos"/>
          <w:lang w:val="en-US"/>
        </w:rPr>
        <w:t xml:space="preserve"> </w:t>
      </w:r>
      <w:r w:rsidR="00F478A4">
        <w:rPr>
          <w:rStyle w:val="captionTextChar"/>
          <w:rFonts w:ascii="Aptos" w:eastAsia="Aptos" w:hAnsi="Aptos" w:cs="Aptos"/>
          <w:lang w:val="en-US"/>
        </w:rPr>
        <w:t>G</w:t>
      </w:r>
      <w:r w:rsidR="00F478A4" w:rsidRPr="00F478A4">
        <w:rPr>
          <w:rStyle w:val="captionTextChar"/>
          <w:rFonts w:ascii="Aptos" w:eastAsia="Aptos" w:hAnsi="Aptos" w:cs="Aptos"/>
          <w:lang w:val="en-US"/>
        </w:rPr>
        <w:t xml:space="preserve">lobal </w:t>
      </w:r>
      <w:r w:rsidR="00C44756">
        <w:rPr>
          <w:rStyle w:val="captionTextChar"/>
          <w:rFonts w:ascii="Aptos" w:eastAsia="Aptos" w:hAnsi="Aptos" w:cs="Aptos"/>
          <w:lang w:val="en-US"/>
        </w:rPr>
        <w:t xml:space="preserve">and B) </w:t>
      </w:r>
      <w:proofErr w:type="spellStart"/>
      <w:r w:rsidR="00C44756">
        <w:rPr>
          <w:rStyle w:val="captionTextChar"/>
          <w:rFonts w:ascii="Aptos" w:eastAsia="Aptos" w:hAnsi="Aptos" w:cs="Aptos"/>
          <w:lang w:val="en-US"/>
        </w:rPr>
        <w:t>macroregions</w:t>
      </w:r>
      <w:proofErr w:type="spellEnd"/>
      <w:r w:rsidR="00C44756">
        <w:rPr>
          <w:rStyle w:val="captionTextChar"/>
          <w:rFonts w:ascii="Aptos" w:eastAsia="Aptos" w:hAnsi="Aptos" w:cs="Aptos"/>
          <w:lang w:val="en-US"/>
        </w:rPr>
        <w:t xml:space="preserve"> distributions </w:t>
      </w:r>
      <w:r w:rsidR="00F478A4" w:rsidRPr="00F478A4">
        <w:rPr>
          <w:rStyle w:val="captionTextChar"/>
          <w:rFonts w:ascii="Aptos" w:eastAsia="Aptos" w:hAnsi="Aptos" w:cs="Aptos"/>
          <w:lang w:val="en-US"/>
        </w:rPr>
        <w:t>of FHN in 2020, highlighting areas with varying degrees of human proximity to forests. Regions with high FHN values</w:t>
      </w:r>
      <w:r w:rsidR="00FA05FA">
        <w:rPr>
          <w:rStyle w:val="captionTextChar"/>
          <w:rFonts w:ascii="Aptos" w:eastAsia="Aptos" w:hAnsi="Aptos" w:cs="Aptos"/>
          <w:lang w:val="en-US"/>
        </w:rPr>
        <w:t xml:space="preserve"> (e.g.</w:t>
      </w:r>
      <w:r w:rsidR="00A27577">
        <w:rPr>
          <w:rStyle w:val="captionTextChar"/>
          <w:rFonts w:ascii="Aptos" w:eastAsia="Aptos" w:hAnsi="Aptos" w:cs="Aptos"/>
          <w:lang w:val="en-US"/>
        </w:rPr>
        <w:t>,</w:t>
      </w:r>
      <w:r w:rsidR="00FA05FA">
        <w:rPr>
          <w:rStyle w:val="captionTextChar"/>
          <w:rFonts w:ascii="Aptos" w:eastAsia="Aptos" w:hAnsi="Aptos" w:cs="Aptos"/>
          <w:lang w:val="en-US"/>
        </w:rPr>
        <w:t xml:space="preserve"> Eastern Europe and North America)</w:t>
      </w:r>
      <w:r w:rsidR="00F478A4" w:rsidRPr="00F478A4">
        <w:rPr>
          <w:rStyle w:val="captionTextChar"/>
          <w:rFonts w:ascii="Aptos" w:eastAsia="Aptos" w:hAnsi="Aptos" w:cs="Aptos"/>
          <w:lang w:val="en-US"/>
        </w:rPr>
        <w:t xml:space="preserve"> indicate densely populated areas with substantial forest cover nearby. In </w:t>
      </w:r>
      <w:r w:rsidR="00F478A4" w:rsidRPr="00F478A4">
        <w:rPr>
          <w:rStyle w:val="captionTextChar"/>
          <w:rFonts w:ascii="Aptos" w:eastAsia="Aptos" w:hAnsi="Aptos" w:cs="Aptos"/>
          <w:lang w:val="en-US"/>
        </w:rPr>
        <w:lastRenderedPageBreak/>
        <w:t xml:space="preserve">contrast, low FHN values reflect regions where human settlements are relatively distant from forested areas, revealing a heterogeneous global pattern of human-forest proximity.   </w:t>
      </w:r>
      <w:r w:rsidR="00F478A4" w:rsidRPr="12032517">
        <w:rPr>
          <w:rStyle w:val="captionTextChar"/>
          <w:rFonts w:ascii="Aptos" w:eastAsia="Aptos" w:hAnsi="Aptos" w:cs="Aptos"/>
          <w:lang w:val="en-US"/>
        </w:rPr>
        <w:t>C</w:t>
      </w:r>
      <w:r w:rsidR="00907EB0">
        <w:rPr>
          <w:rStyle w:val="captionTextChar"/>
          <w:rFonts w:ascii="Aptos" w:eastAsia="Aptos" w:hAnsi="Aptos" w:cs="Aptos"/>
          <w:lang w:val="en-US"/>
        </w:rPr>
        <w:t>-D</w:t>
      </w:r>
      <w:r w:rsidR="00F478A4" w:rsidRPr="12032517">
        <w:rPr>
          <w:rStyle w:val="captionTextChar"/>
          <w:rFonts w:ascii="Aptos" w:eastAsia="Aptos" w:hAnsi="Aptos" w:cs="Aptos"/>
          <w:lang w:val="en-US"/>
        </w:rPr>
        <w:t xml:space="preserve">) Relative change of the average values of FHN </w:t>
      </w:r>
      <w:r w:rsidR="00907EB0">
        <w:rPr>
          <w:rStyle w:val="captionTextChar"/>
          <w:rFonts w:ascii="Aptos" w:eastAsia="Aptos" w:hAnsi="Aptos" w:cs="Aptos"/>
          <w:lang w:val="en-US"/>
        </w:rPr>
        <w:t xml:space="preserve">globally and </w:t>
      </w:r>
      <w:r w:rsidR="00F478A4" w:rsidRPr="12032517">
        <w:rPr>
          <w:rStyle w:val="captionTextChar"/>
          <w:rFonts w:ascii="Aptos" w:eastAsia="Aptos" w:hAnsi="Aptos" w:cs="Aptos"/>
          <w:lang w:val="en-US"/>
        </w:rPr>
        <w:t xml:space="preserve">across </w:t>
      </w:r>
      <w:r w:rsidR="00011F6D">
        <w:rPr>
          <w:rStyle w:val="captionTextChar"/>
          <w:rFonts w:ascii="Aptos" w:eastAsia="Aptos" w:hAnsi="Aptos" w:cs="Aptos"/>
          <w:lang w:val="en-US"/>
        </w:rPr>
        <w:t>microregions.</w:t>
      </w:r>
      <w:r w:rsidR="006974BB">
        <w:rPr>
          <w:rStyle w:val="captionTextChar"/>
          <w:rFonts w:ascii="Aptos" w:eastAsia="Aptos" w:hAnsi="Aptos" w:cs="Aptos"/>
          <w:lang w:val="en-US"/>
        </w:rPr>
        <w:t xml:space="preserve"> </w:t>
      </w:r>
      <w:r w:rsidR="00F850CB" w:rsidRPr="00D255CF">
        <w:rPr>
          <w:rStyle w:val="captionTextChar"/>
          <w:rFonts w:ascii="Aptos" w:eastAsia="Aptos" w:hAnsi="Aptos" w:cs="Aptos"/>
          <w:lang w:val="en-US"/>
        </w:rPr>
        <w:t>Positive FHN trends indicate that human populations have moved closer to forests</w:t>
      </w:r>
      <w:r w:rsidR="00F850CB">
        <w:rPr>
          <w:rStyle w:val="captionTextChar"/>
          <w:rFonts w:ascii="Aptos" w:eastAsia="Aptos" w:hAnsi="Aptos" w:cs="Aptos"/>
          <w:lang w:val="en-US"/>
        </w:rPr>
        <w:t>.</w:t>
      </w:r>
    </w:p>
    <w:p w14:paraId="23197D04" w14:textId="77777777" w:rsidR="0018493C" w:rsidRDefault="0018493C" w:rsidP="0018493C">
      <w:pPr>
        <w:pStyle w:val="mainText"/>
      </w:pPr>
      <w:r>
        <w:t>The Forest Human Nexus (FHN) provides an integrated spatial measure that combines the number of people living near forests, the forest area available, and the proximity (i.e., distance) of human populations to the nearest forested areas (see Methods section and SI). The FHN value ranges from 0 to 1, where 1 represents maximum human-forest proximity (i.e., a single person residing in a window where all surrounding pixels are forested), and 0 indicates the absence of both forests and people.</w:t>
      </w:r>
    </w:p>
    <w:p w14:paraId="0F4DD275" w14:textId="77777777" w:rsidR="0018493C" w:rsidRDefault="0018493C" w:rsidP="0018493C">
      <w:pPr>
        <w:pStyle w:val="mainText"/>
      </w:pPr>
      <w:r>
        <w:t xml:space="preserve">Over the 45-year period (1975–2020), FHN exhibited significant spatial and temporal variations across different </w:t>
      </w:r>
      <w:proofErr w:type="spellStart"/>
      <w:r>
        <w:t>macroregions</w:t>
      </w:r>
      <w:proofErr w:type="spellEnd"/>
      <w:r>
        <w:t xml:space="preserve"> (Fig. 3B). Positive trends in FHN suggest increasing human proximity to forests, which may be influenced by forest regrowth, urban planning that integrates green spaces, or demographic shifts toward forested regions. Conversely, negative FHN trends—observed primarily in parts of Africa and South America—suggest an increasing spatial separation between human populations and forests. Multiple factors could underlie these shifts, including forest loss, deforestation-related land-use change, and population dynamics affecting settlement patterns.</w:t>
      </w:r>
    </w:p>
    <w:p w14:paraId="1B2D1C2A" w14:textId="77777777" w:rsidR="0018493C" w:rsidRDefault="0018493C" w:rsidP="0018493C">
      <w:pPr>
        <w:pStyle w:val="mainText"/>
      </w:pPr>
      <w:r>
        <w:t xml:space="preserve">The diverse regional changes in FHN are summarized in Fig. 3C, showing relative FHN variations across continents and subregions. Approximately half of the </w:t>
      </w:r>
      <w:proofErr w:type="spellStart"/>
      <w:r>
        <w:t>macroregions</w:t>
      </w:r>
      <w:proofErr w:type="spellEnd"/>
      <w:r>
        <w:t xml:space="preserve"> experienced a decrease in FHN, while the other half showed an increase, indicating that changes in FHN are influenced not only by forest cover trends but also by spatial population dynamics and land-use policies. Despite these regional variations, global FHN values remained relatively stable over the 45-year period (Fig. S13). </w:t>
      </w:r>
    </w:p>
    <w:p w14:paraId="4CCE6977" w14:textId="77777777" w:rsidR="0018493C" w:rsidRDefault="0018493C" w:rsidP="0018493C">
      <w:pPr>
        <w:pStyle w:val="mainText"/>
      </w:pPr>
      <w:r>
        <w:t xml:space="preserve">At the regional scale, contrasting trajectories emerge: South-Eastern Asia, Middle Africa, and South America (in red, Fig. S13) exhibit a consistent decline in FHN, reflecting increasing spatial distances between human populations and forests. In contrast, Southern Europe, Western Europe, and Southern Asia (in blue, Fig. S13) show stable or increasing FHN values, suggesting that human-forest proximity was maintained or improved in these regions. These regional patterns are observed consistently across major global forest biomes, including the Amazon </w:t>
      </w:r>
      <w:r>
        <w:lastRenderedPageBreak/>
        <w:t>region, Congo Basin, boreal forests, and Southeast Asian tropical forests, highlighting the value of our consistent 50km × 50km resolution approach for comparative global analysis.</w:t>
      </w:r>
    </w:p>
    <w:p w14:paraId="7E8F39F7" w14:textId="54A3EB65" w:rsidR="00D72689" w:rsidRDefault="00D04717" w:rsidP="0018493C">
      <w:pPr>
        <w:pStyle w:val="mainText"/>
        <w:rPr>
          <w:ins w:id="69" w:author="MASSARO Emanuele (JRC-ISPRA)" w:date="2025-04-07T14:08:00Z"/>
        </w:rPr>
      </w:pPr>
      <w:r>
        <w:t>0</w:t>
      </w:r>
      <w:r w:rsidR="0018493C">
        <w:t>Further analyses of FHN distributional shifts (Fig. S14) demonstrate strong correlation with the FHN trends and relative changes presented in Fig. 3. This supplementary analysis confirms our primary finding that different regions experience divergent trajectories in human-forest relationships. Rather than focusing on specific regional comparisons, these patterns collectively emphasize the need for regionally tailored conservation and sustainable management approaches that account for the distinct socio-ecological contexts of each region. The observed spatial variations in FHN highlight potential implications for ecosystem service flows, biodiversity conservation, and climate change mitigation efforts across diverse landscapes worldwide.</w:t>
      </w:r>
    </w:p>
    <w:p w14:paraId="42650BF6" w14:textId="1F7FECD3" w:rsidR="001136A6" w:rsidDel="00D72689" w:rsidRDefault="00AD6ED6" w:rsidP="00A94FD8">
      <w:pPr>
        <w:pStyle w:val="mainText"/>
        <w:rPr>
          <w:del w:id="70" w:author="MASSARO Emanuele (JRC-ISPRA)" w:date="2025-04-07T14:08:00Z"/>
        </w:rPr>
      </w:pPr>
      <w:del w:id="71" w:author="MASSARO Emanuele (JRC-ISPRA)" w:date="2025-04-07T14:08:00Z">
        <w:r w:rsidRPr="12032517" w:rsidDel="00D72689">
          <w:delText>The FHN provides an integrated measure that combines the number of people living near forests</w:delText>
        </w:r>
        <w:r w:rsidDel="00D72689">
          <w:delText xml:space="preserve">, </w:delText>
        </w:r>
        <w:r w:rsidRPr="12032517" w:rsidDel="00D72689">
          <w:delText>the forest area available, and the proximity</w:delText>
        </w:r>
        <w:r w:rsidDel="00D72689">
          <w:delText xml:space="preserve"> (</w:delText>
        </w:r>
        <w:r w:rsidR="000001DA" w:rsidDel="00D72689">
          <w:delText>i</w:delText>
        </w:r>
        <w:r w:rsidDel="00D72689">
          <w:delText>.</w:delText>
        </w:r>
        <w:r w:rsidR="000001DA" w:rsidDel="00D72689">
          <w:delText>e</w:delText>
        </w:r>
        <w:r w:rsidDel="00D72689">
          <w:delText>.</w:delText>
        </w:r>
        <w:r w:rsidR="00A27577" w:rsidDel="00D72689">
          <w:delText>,</w:delText>
        </w:r>
        <w:r w:rsidDel="00D72689">
          <w:delText xml:space="preserve"> distance)</w:delText>
        </w:r>
        <w:r w:rsidRPr="12032517" w:rsidDel="00D72689">
          <w:delText xml:space="preserve"> of human populations to the nearest forested areas</w:delText>
        </w:r>
        <w:r w:rsidDel="00D72689">
          <w:rPr>
            <w:i/>
            <w:iCs/>
          </w:rPr>
          <w:delText xml:space="preserve"> </w:delText>
        </w:r>
        <w:r w:rsidRPr="006104E6" w:rsidDel="00D72689">
          <w:delText>(see</w:delText>
        </w:r>
        <w:r w:rsidDel="00D72689">
          <w:delText xml:space="preserve"> also</w:delText>
        </w:r>
        <w:r w:rsidRPr="006104E6" w:rsidDel="00D72689">
          <w:delText xml:space="preserve"> Methods section and SI)</w:delText>
        </w:r>
        <w:r w:rsidDel="00D72689">
          <w:delText xml:space="preserve">. </w:delText>
        </w:r>
        <w:r w:rsidR="001136A6" w:rsidDel="00D72689">
          <w:delText xml:space="preserve">The value of </w:delText>
        </w:r>
        <w:r w:rsidR="001136A6" w:rsidRPr="00DD7B88" w:rsidDel="00D72689">
          <w:rPr>
            <w:i/>
            <w:iCs/>
          </w:rPr>
          <w:delText>FHN</w:delText>
        </w:r>
        <w:r w:rsidR="001136A6" w:rsidDel="00D72689">
          <w:delText xml:space="preserve"> is bounded between 0 and 1, where the maximum value </w:delText>
        </w:r>
        <w:r w:rsidR="00687522" w:rsidDel="00D72689">
          <w:delText xml:space="preserve">(1) </w:delText>
        </w:r>
        <w:r w:rsidR="001136A6" w:rsidDel="00D72689">
          <w:delText>occurs when a single person resides in a window where all the surrounding pixels represent forested areas</w:delText>
        </w:r>
        <w:r w:rsidR="00687522" w:rsidDel="00D72689">
          <w:delText xml:space="preserve"> and the minimum value (0) indicates tha</w:delText>
        </w:r>
        <w:r w:rsidR="000001DA" w:rsidDel="00D72689">
          <w:delText>t no forest or people are presen</w:delText>
        </w:r>
        <w:r w:rsidR="00CC2458" w:rsidDel="00D72689">
          <w:delText>t</w:delText>
        </w:r>
        <w:r w:rsidR="000001DA" w:rsidDel="00D72689">
          <w:delText>.</w:delText>
        </w:r>
      </w:del>
    </w:p>
    <w:p w14:paraId="5DECDEB8" w14:textId="20141AED" w:rsidR="00A94FD8" w:rsidDel="00D72689" w:rsidRDefault="2F0C84E7" w:rsidP="00A94FD8">
      <w:pPr>
        <w:pStyle w:val="mainText"/>
        <w:rPr>
          <w:del w:id="72" w:author="MASSARO Emanuele (JRC-ISPRA)" w:date="2025-04-07T14:08:00Z"/>
          <w:lang w:val="en-GB"/>
        </w:rPr>
      </w:pPr>
      <w:del w:id="73" w:author="MASSARO Emanuele (JRC-ISPRA)" w:date="2025-04-07T14:08:00Z">
        <w:r w:rsidRPr="12032517" w:rsidDel="00D72689">
          <w:delText>Over the 45 year</w:delText>
        </w:r>
        <w:r w:rsidR="00687522" w:rsidDel="00D72689">
          <w:delText xml:space="preserve"> period</w:delText>
        </w:r>
        <w:r w:rsidR="00C83C3A" w:rsidDel="00D72689">
          <w:delText xml:space="preserve"> (1975-2020)</w:delText>
        </w:r>
        <w:r w:rsidRPr="12032517" w:rsidDel="00D72689">
          <w:delText>,</w:delText>
        </w:r>
        <w:r w:rsidR="006C778B" w:rsidDel="00D72689">
          <w:delText xml:space="preserve"> </w:delText>
        </w:r>
        <w:r w:rsidR="00E34753" w:rsidDel="00D72689">
          <w:delText xml:space="preserve">FHN changed </w:delText>
        </w:r>
        <w:r w:rsidRPr="12032517" w:rsidDel="00D72689">
          <w:delText>significant</w:delText>
        </w:r>
        <w:r w:rsidR="00E34753" w:rsidDel="00D72689">
          <w:delText>ly</w:delText>
        </w:r>
        <w:r w:rsidRPr="12032517" w:rsidDel="00D72689">
          <w:delText xml:space="preserve"> across different macroregions</w:delText>
        </w:r>
        <w:r w:rsidR="00E34753" w:rsidDel="00D72689">
          <w:delText xml:space="preserve"> (</w:delText>
        </w:r>
        <w:r w:rsidRPr="12032517" w:rsidDel="00D72689">
          <w:delText>Fig</w:delText>
        </w:r>
        <w:r w:rsidR="00E34753" w:rsidDel="00D72689">
          <w:delText>.</w:delText>
        </w:r>
        <w:r w:rsidRPr="12032517" w:rsidDel="00D72689">
          <w:delText xml:space="preserve"> 3B</w:delText>
        </w:r>
        <w:r w:rsidR="00E34753" w:rsidDel="00D72689">
          <w:delText>)</w:delText>
        </w:r>
        <w:r w:rsidRPr="12032517" w:rsidDel="00D72689">
          <w:delText>. Positive FHN tren</w:delText>
        </w:r>
        <w:r w:rsidRPr="006974BB" w:rsidDel="00D72689">
          <w:delText>ds</w:delText>
        </w:r>
        <w:r w:rsidR="006974BB" w:rsidDel="00D72689">
          <w:delText xml:space="preserve"> </w:delText>
        </w:r>
        <w:r w:rsidR="00C83C3A" w:rsidDel="00D72689">
          <w:delText>we</w:delText>
        </w:r>
        <w:r w:rsidR="006974BB" w:rsidDel="00D72689">
          <w:delText>re</w:delText>
        </w:r>
        <w:r w:rsidR="006974BB" w:rsidDel="00D72689">
          <w:rPr>
            <w:rStyle w:val="CommentReference"/>
          </w:rPr>
          <w:delText xml:space="preserve"> </w:delText>
        </w:r>
        <w:r w:rsidRPr="12032517" w:rsidDel="00D72689">
          <w:delText>potentially</w:delText>
        </w:r>
        <w:r w:rsidR="006974BB" w:rsidDel="00D72689">
          <w:delText xml:space="preserve"> driven</w:delText>
        </w:r>
        <w:r w:rsidRPr="12032517" w:rsidDel="00D72689">
          <w:delText xml:space="preserve"> </w:delText>
        </w:r>
        <w:r w:rsidR="006974BB" w:rsidDel="00D72689">
          <w:delText>by</w:delText>
        </w:r>
        <w:r w:rsidRPr="12032517" w:rsidDel="00D72689">
          <w:delText xml:space="preserve"> successful reforestation initiatives, urban planning that integrates green spaces, or shifts in population dynamics toward forested regions. Negative trends</w:delText>
        </w:r>
        <w:r w:rsidR="00E34753" w:rsidDel="00D72689">
          <w:delText xml:space="preserve"> </w:delText>
        </w:r>
        <w:r w:rsidR="00C83C3A" w:rsidDel="00D72689">
          <w:delText>we</w:delText>
        </w:r>
        <w:r w:rsidRPr="12032517" w:rsidDel="00D72689">
          <w:delText xml:space="preserve">re prevalent in parts of Africa and South America, suggesting an increasing distance between human populations and forests. </w:delText>
        </w:r>
        <w:r w:rsidR="6444EBC5" w:rsidRPr="12032517" w:rsidDel="00D72689">
          <w:rPr>
            <w:lang w:val="en-GB"/>
          </w:rPr>
          <w:delText>Several factors</w:delText>
        </w:r>
        <w:r w:rsidR="1BE967B4" w:rsidRPr="12032517" w:rsidDel="00D72689">
          <w:rPr>
            <w:lang w:val="en-GB"/>
          </w:rPr>
          <w:delText xml:space="preserve"> </w:delText>
        </w:r>
        <w:r w:rsidR="00C83C3A" w:rsidDel="00D72689">
          <w:rPr>
            <w:lang w:val="en-GB"/>
          </w:rPr>
          <w:delText>may have</w:delText>
        </w:r>
        <w:r w:rsidR="00C83C3A" w:rsidRPr="12032517" w:rsidDel="00D72689">
          <w:rPr>
            <w:lang w:val="en-GB"/>
          </w:rPr>
          <w:delText xml:space="preserve"> </w:delText>
        </w:r>
        <w:r w:rsidR="1BE967B4" w:rsidRPr="12032517" w:rsidDel="00D72689">
          <w:rPr>
            <w:lang w:val="en-GB"/>
          </w:rPr>
          <w:delText>contribute</w:delText>
        </w:r>
        <w:r w:rsidR="00C83C3A" w:rsidDel="00D72689">
          <w:rPr>
            <w:lang w:val="en-GB"/>
          </w:rPr>
          <w:delText>d</w:delText>
        </w:r>
        <w:r w:rsidR="1BE967B4" w:rsidRPr="12032517" w:rsidDel="00D72689">
          <w:rPr>
            <w:lang w:val="en-GB"/>
          </w:rPr>
          <w:delText xml:space="preserve"> to th</w:delText>
        </w:r>
        <w:r w:rsidR="000133A4" w:rsidDel="00D72689">
          <w:rPr>
            <w:lang w:val="en-GB"/>
          </w:rPr>
          <w:delText>ese</w:delText>
        </w:r>
        <w:r w:rsidR="1BE967B4" w:rsidRPr="12032517" w:rsidDel="00D72689">
          <w:rPr>
            <w:lang w:val="en-GB"/>
          </w:rPr>
          <w:delText xml:space="preserve"> trend</w:delText>
        </w:r>
        <w:r w:rsidR="000133A4" w:rsidDel="00D72689">
          <w:rPr>
            <w:lang w:val="en-GB"/>
          </w:rPr>
          <w:delText>s</w:delText>
        </w:r>
        <w:r w:rsidR="1BE967B4" w:rsidRPr="12032517" w:rsidDel="00D72689">
          <w:rPr>
            <w:lang w:val="en-GB"/>
          </w:rPr>
          <w:delText xml:space="preserve">: </w:delText>
        </w:r>
        <w:r w:rsidR="000133A4" w:rsidDel="00D72689">
          <w:rPr>
            <w:lang w:val="en-GB"/>
          </w:rPr>
          <w:delText xml:space="preserve">on </w:delText>
        </w:r>
        <w:r w:rsidR="1BE967B4" w:rsidRPr="12032517" w:rsidDel="00D72689">
          <w:rPr>
            <w:lang w:val="en-GB"/>
          </w:rPr>
          <w:delText>one hand</w:delText>
        </w:r>
        <w:r w:rsidR="6444EBC5" w:rsidRPr="12032517" w:rsidDel="00D72689">
          <w:rPr>
            <w:lang w:val="en-GB"/>
          </w:rPr>
          <w:delText xml:space="preserve"> </w:delText>
        </w:r>
        <w:r w:rsidR="1BE967B4" w:rsidRPr="12032517" w:rsidDel="00D72689">
          <w:rPr>
            <w:lang w:val="en-GB"/>
          </w:rPr>
          <w:delText>effective urban planning</w:delText>
        </w:r>
        <w:r w:rsidR="000133A4" w:rsidDel="00D72689">
          <w:rPr>
            <w:lang w:val="en-GB"/>
          </w:rPr>
          <w:delText xml:space="preserve"> and</w:delText>
        </w:r>
        <w:r w:rsidR="1BE967B4" w:rsidRPr="12032517" w:rsidDel="00D72689">
          <w:rPr>
            <w:lang w:val="en-GB"/>
          </w:rPr>
          <w:delText xml:space="preserve"> </w:delText>
        </w:r>
        <w:r w:rsidR="6444EBC5" w:rsidRPr="12032517" w:rsidDel="00D72689">
          <w:rPr>
            <w:lang w:val="en-GB"/>
          </w:rPr>
          <w:delText>forest conservation policies that integrate green spaces into urban and suburban developments</w:delText>
        </w:r>
        <w:r w:rsidR="1BE967B4" w:rsidRPr="12032517" w:rsidDel="00D72689">
          <w:rPr>
            <w:lang w:val="en-GB"/>
          </w:rPr>
          <w:delText xml:space="preserve"> could </w:delText>
        </w:r>
        <w:r w:rsidR="000133A4" w:rsidDel="00D72689">
          <w:rPr>
            <w:lang w:val="en-GB"/>
          </w:rPr>
          <w:delText xml:space="preserve">have </w:delText>
        </w:r>
        <w:r w:rsidR="1BE967B4" w:rsidRPr="12032517" w:rsidDel="00D72689">
          <w:rPr>
            <w:lang w:val="en-GB"/>
          </w:rPr>
          <w:delText>led to positive reforestation strategies</w:delText>
        </w:r>
        <w:r w:rsidR="00E0365C" w:rsidDel="00D72689">
          <w:rPr>
            <w:lang w:val="en-GB"/>
          </w:rPr>
          <w:delText xml:space="preserve"> in the most developed countries</w:delText>
        </w:r>
        <w:r w:rsidR="1BE967B4" w:rsidRPr="12032517" w:rsidDel="00D72689">
          <w:rPr>
            <w:lang w:val="en-GB"/>
          </w:rPr>
          <w:delText xml:space="preserve">. At the same </w:delText>
        </w:r>
        <w:r w:rsidR="143AA65A" w:rsidRPr="12032517" w:rsidDel="00D72689">
          <w:rPr>
            <w:lang w:val="en-GB"/>
          </w:rPr>
          <w:delText>time,</w:delText>
        </w:r>
        <w:r w:rsidR="2711A5D7" w:rsidRPr="12032517" w:rsidDel="00D72689">
          <w:rPr>
            <w:lang w:val="en-GB"/>
          </w:rPr>
          <w:delText xml:space="preserve"> </w:delText>
        </w:r>
        <w:r w:rsidR="000D247B" w:rsidDel="00D72689">
          <w:rPr>
            <w:lang w:val="en-GB"/>
          </w:rPr>
          <w:delText xml:space="preserve">increasing </w:delText>
        </w:r>
        <w:r w:rsidR="4D435EA0" w:rsidRPr="12032517" w:rsidDel="00D72689">
          <w:rPr>
            <w:lang w:val="en-GB"/>
          </w:rPr>
          <w:delText xml:space="preserve">distance to forested areas </w:delText>
        </w:r>
        <w:r w:rsidR="000D247B" w:rsidDel="00D72689">
          <w:rPr>
            <w:lang w:val="en-GB"/>
          </w:rPr>
          <w:delText xml:space="preserve">could </w:delText>
        </w:r>
        <w:r w:rsidR="00C83C3A" w:rsidDel="00D72689">
          <w:rPr>
            <w:lang w:val="en-GB"/>
          </w:rPr>
          <w:delText xml:space="preserve">have </w:delText>
        </w:r>
        <w:r w:rsidR="4D435EA0" w:rsidRPr="12032517" w:rsidDel="00D72689">
          <w:rPr>
            <w:lang w:val="en-GB"/>
          </w:rPr>
          <w:delText>be</w:delText>
        </w:r>
        <w:r w:rsidR="00C83C3A" w:rsidDel="00D72689">
          <w:rPr>
            <w:lang w:val="en-GB"/>
          </w:rPr>
          <w:delText>en</w:delText>
        </w:r>
        <w:r w:rsidR="4D435EA0" w:rsidRPr="12032517" w:rsidDel="00D72689">
          <w:rPr>
            <w:lang w:val="en-GB"/>
          </w:rPr>
          <w:delText xml:space="preserve"> drive</w:delText>
        </w:r>
        <w:r w:rsidR="09B97621" w:rsidRPr="12032517" w:rsidDel="00D72689">
          <w:rPr>
            <w:lang w:val="en-GB"/>
          </w:rPr>
          <w:delText>n</w:delText>
        </w:r>
        <w:r w:rsidR="4D435EA0" w:rsidRPr="12032517" w:rsidDel="00D72689">
          <w:rPr>
            <w:lang w:val="en-GB"/>
          </w:rPr>
          <w:delText xml:space="preserve"> by </w:delText>
        </w:r>
        <w:r w:rsidR="29265536" w:rsidRPr="12032517" w:rsidDel="00D72689">
          <w:rPr>
            <w:lang w:val="en-GB"/>
          </w:rPr>
          <w:delText>dynamics</w:delText>
        </w:r>
        <w:r w:rsidR="3ED316C3" w:rsidRPr="12032517" w:rsidDel="00D72689">
          <w:rPr>
            <w:lang w:val="en-GB"/>
          </w:rPr>
          <w:delText xml:space="preserve"> of population decline</w:delText>
        </w:r>
        <w:r w:rsidR="2711A5D7" w:rsidRPr="12032517" w:rsidDel="00D72689">
          <w:rPr>
            <w:lang w:val="en-GB"/>
          </w:rPr>
          <w:delText xml:space="preserve">, </w:delText>
        </w:r>
        <w:r w:rsidR="000D247B" w:rsidDel="00D72689">
          <w:rPr>
            <w:lang w:val="en-GB"/>
          </w:rPr>
          <w:delText xml:space="preserve">or by </w:delText>
        </w:r>
        <w:r w:rsidR="1BE967B4" w:rsidRPr="12032517" w:rsidDel="00D72689">
          <w:rPr>
            <w:lang w:val="en-GB"/>
          </w:rPr>
          <w:delText xml:space="preserve">human population pressure on wild areas </w:delText>
        </w:r>
        <w:r w:rsidR="00C83C3A" w:rsidDel="00D72689">
          <w:rPr>
            <w:lang w:val="en-GB"/>
          </w:rPr>
          <w:delText xml:space="preserve">that </w:delText>
        </w:r>
        <w:r w:rsidR="1BE967B4" w:rsidRPr="12032517" w:rsidDel="00D72689">
          <w:rPr>
            <w:lang w:val="en-GB"/>
          </w:rPr>
          <w:delText xml:space="preserve">could </w:delText>
        </w:r>
        <w:r w:rsidR="000D247B" w:rsidDel="00D72689">
          <w:rPr>
            <w:lang w:val="en-GB"/>
          </w:rPr>
          <w:delText xml:space="preserve">have </w:delText>
        </w:r>
        <w:r w:rsidR="1BE967B4" w:rsidRPr="12032517" w:rsidDel="00D72689">
          <w:rPr>
            <w:lang w:val="en-GB"/>
          </w:rPr>
          <w:delText xml:space="preserve">led to loss of </w:delText>
        </w:r>
        <w:r w:rsidR="000D247B" w:rsidDel="00D72689">
          <w:rPr>
            <w:lang w:val="en-GB"/>
          </w:rPr>
          <w:delText>forest habitat</w:delText>
        </w:r>
        <w:r w:rsidRPr="12032517" w:rsidDel="00D72689">
          <w:rPr>
            <w:lang w:val="en-GB"/>
          </w:rPr>
          <w:fldChar w:fldCharType="begin"/>
        </w:r>
        <w:r w:rsidR="008E6E87" w:rsidDel="00D72689">
          <w:rPr>
            <w:lang w:val="en-GB"/>
          </w:rPr>
          <w:delInstrText xml:space="preserve"> ADDIN ZOTERO_ITEM CSL_CITATION {"citationID":"6AjegU3J","properties":{"formattedCitation":"\\super 14\\nosupersub{}","plainCitation":"14","noteIndex":0},"citationItems":[{"id":"OMKEyvFZ/1hbexndA","uris":["http://zotero.org/users/3544650/items/DIPTLA8P"],"itemData":{"id":101,"type":"article-journal","container-title":"Global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delInstrText>
        </w:r>
        <w:r w:rsidRPr="12032517" w:rsidDel="00D72689">
          <w:rPr>
            <w:lang w:val="en-GB"/>
          </w:rPr>
          <w:fldChar w:fldCharType="separate"/>
        </w:r>
        <w:r w:rsidR="00CE2922" w:rsidRPr="12032517" w:rsidDel="00D72689">
          <w:rPr>
            <w:vertAlign w:val="superscript"/>
          </w:rPr>
          <w:delText>14</w:delText>
        </w:r>
        <w:r w:rsidRPr="12032517" w:rsidDel="00D72689">
          <w:rPr>
            <w:lang w:val="en-GB"/>
          </w:rPr>
          <w:fldChar w:fldCharType="end"/>
        </w:r>
        <w:r w:rsidR="6444EBC5" w:rsidRPr="12032517" w:rsidDel="00D72689">
          <w:rPr>
            <w:lang w:val="en-GB"/>
          </w:rPr>
          <w:delText>.</w:delText>
        </w:r>
        <w:r w:rsidR="1BE967B4" w:rsidRPr="12032517" w:rsidDel="00D72689">
          <w:rPr>
            <w:lang w:val="en-GB"/>
          </w:rPr>
          <w:delText xml:space="preserve"> </w:delText>
        </w:r>
        <w:r w:rsidR="00DA33AE" w:rsidDel="00D72689">
          <w:rPr>
            <w:lang w:val="en-GB"/>
          </w:rPr>
          <w:delText xml:space="preserve">We summarize the </w:delText>
        </w:r>
        <w:r w:rsidR="7877D64B" w:rsidRPr="12032517" w:rsidDel="00D72689">
          <w:rPr>
            <w:lang w:val="en-GB"/>
          </w:rPr>
          <w:delText xml:space="preserve">diverse regional changes in FHN in </w:delText>
        </w:r>
        <w:r w:rsidR="00716A5B" w:rsidDel="00D72689">
          <w:rPr>
            <w:lang w:val="en-GB"/>
          </w:rPr>
          <w:delText>Fig.</w:delText>
        </w:r>
        <w:r w:rsidR="7877D64B" w:rsidRPr="12032517" w:rsidDel="00D72689">
          <w:rPr>
            <w:lang w:val="en-GB"/>
          </w:rPr>
          <w:delText xml:space="preserve"> 3C, which shows the relative change in FHN across continents and their subregions. </w:delText>
        </w:r>
        <w:r w:rsidR="00FB5968" w:rsidDel="00D72689">
          <w:rPr>
            <w:lang w:val="en-GB"/>
          </w:rPr>
          <w:delText>A</w:delText>
        </w:r>
        <w:r w:rsidR="7877D64B" w:rsidRPr="12032517" w:rsidDel="00D72689">
          <w:rPr>
            <w:lang w:val="en-GB"/>
          </w:rPr>
          <w:delText>pproximately half of the macroregions experienced a decrease in FHN</w:delText>
        </w:r>
        <w:r w:rsidR="00FB5968" w:rsidDel="00D72689">
          <w:rPr>
            <w:lang w:val="en-GB"/>
          </w:rPr>
          <w:delText xml:space="preserve"> (Fig. 3C)</w:delText>
        </w:r>
        <w:r w:rsidR="7877D64B" w:rsidRPr="12032517" w:rsidDel="00D72689">
          <w:rPr>
            <w:lang w:val="en-GB"/>
          </w:rPr>
          <w:delText>, while the other half showed an increase. This</w:delText>
        </w:r>
        <w:r w:rsidR="00DA33AE" w:rsidDel="00D72689">
          <w:rPr>
            <w:lang w:val="en-GB"/>
          </w:rPr>
          <w:delText xml:space="preserve"> variation suggests that the </w:delText>
        </w:r>
        <w:r w:rsidR="00225DE4" w:rsidDel="00D72689">
          <w:rPr>
            <w:lang w:val="en-GB"/>
          </w:rPr>
          <w:delText xml:space="preserve">changes in </w:delText>
        </w:r>
        <w:r w:rsidR="00DA33AE" w:rsidDel="00D72689">
          <w:rPr>
            <w:lang w:val="en-GB"/>
          </w:rPr>
          <w:delText xml:space="preserve">FHN </w:delText>
        </w:r>
        <w:r w:rsidR="00225DE4" w:rsidDel="00D72689">
          <w:rPr>
            <w:lang w:val="en-GB"/>
          </w:rPr>
          <w:delText xml:space="preserve">were driven </w:delText>
        </w:r>
        <w:r w:rsidR="7877D64B" w:rsidRPr="12032517" w:rsidDel="00D72689">
          <w:rPr>
            <w:lang w:val="en-GB"/>
          </w:rPr>
          <w:delText>not</w:delText>
        </w:r>
        <w:r w:rsidR="00DA33AE" w:rsidDel="00D72689">
          <w:rPr>
            <w:lang w:val="en-GB"/>
          </w:rPr>
          <w:delText xml:space="preserve"> only</w:delText>
        </w:r>
        <w:r w:rsidR="7877D64B" w:rsidRPr="12032517" w:rsidDel="00D72689">
          <w:rPr>
            <w:lang w:val="en-GB"/>
          </w:rPr>
          <w:delText xml:space="preserve"> </w:delText>
        </w:r>
        <w:r w:rsidR="00225DE4" w:rsidDel="00D72689">
          <w:rPr>
            <w:lang w:val="en-GB"/>
          </w:rPr>
          <w:delText xml:space="preserve">by </w:delText>
        </w:r>
        <w:r w:rsidR="7877D64B" w:rsidRPr="12032517" w:rsidDel="00D72689">
          <w:rPr>
            <w:lang w:val="en-GB"/>
          </w:rPr>
          <w:delText>forest cover</w:delText>
        </w:r>
        <w:r w:rsidR="00DA33AE" w:rsidDel="00D72689">
          <w:rPr>
            <w:lang w:val="en-GB"/>
          </w:rPr>
          <w:delText xml:space="preserve"> change</w:delText>
        </w:r>
        <w:r w:rsidR="7877D64B" w:rsidRPr="12032517" w:rsidDel="00D72689">
          <w:rPr>
            <w:lang w:val="en-GB"/>
          </w:rPr>
          <w:delText xml:space="preserve"> but also by population dynamics and policy measures </w:delText>
        </w:r>
        <w:r w:rsidR="006B5DE8" w:rsidDel="00D72689">
          <w:rPr>
            <w:lang w:val="en-GB"/>
          </w:rPr>
          <w:delText xml:space="preserve">that </w:delText>
        </w:r>
        <w:r w:rsidR="7877D64B" w:rsidRPr="12032517" w:rsidDel="00D72689">
          <w:rPr>
            <w:lang w:val="en-GB"/>
          </w:rPr>
          <w:delText>affect</w:delText>
        </w:r>
        <w:r w:rsidR="00225DE4" w:rsidDel="00D72689">
          <w:rPr>
            <w:lang w:val="en-GB"/>
          </w:rPr>
          <w:delText>ed</w:delText>
        </w:r>
        <w:r w:rsidR="7877D64B" w:rsidRPr="12032517" w:rsidDel="00D72689">
          <w:rPr>
            <w:lang w:val="en-GB"/>
          </w:rPr>
          <w:delText xml:space="preserve"> land use.</w:delText>
        </w:r>
        <w:r w:rsidR="00A94FD8" w:rsidDel="00D72689">
          <w:rPr>
            <w:lang w:val="en-GB"/>
          </w:rPr>
          <w:delText xml:space="preserve"> </w:delText>
        </w:r>
        <w:r w:rsidR="00A94FD8" w:rsidRPr="12032517" w:rsidDel="00D72689">
          <w:rPr>
            <w:lang w:val="en-GB"/>
          </w:rPr>
          <w:delText xml:space="preserve">FHN values </w:delText>
        </w:r>
        <w:r w:rsidR="00225DE4" w:rsidDel="00D72689">
          <w:rPr>
            <w:lang w:val="en-GB"/>
          </w:rPr>
          <w:delText xml:space="preserve">were </w:delText>
        </w:r>
        <w:r w:rsidR="00A94FD8" w:rsidDel="00D72689">
          <w:rPr>
            <w:lang w:val="en-GB"/>
          </w:rPr>
          <w:delText xml:space="preserve">relatively stable </w:delText>
        </w:r>
        <w:r w:rsidR="00A94FD8" w:rsidRPr="12032517" w:rsidDel="00D72689">
          <w:rPr>
            <w:lang w:val="en-GB"/>
          </w:rPr>
          <w:delText xml:space="preserve">over the </w:delText>
        </w:r>
        <w:r w:rsidR="00225DE4" w:rsidDel="00D72689">
          <w:rPr>
            <w:lang w:val="en-GB"/>
          </w:rPr>
          <w:delText xml:space="preserve">45 </w:delText>
        </w:r>
        <w:r w:rsidR="00A94FD8" w:rsidRPr="12032517" w:rsidDel="00D72689">
          <w:rPr>
            <w:lang w:val="en-GB"/>
          </w:rPr>
          <w:delText>years</w:delText>
        </w:r>
        <w:r w:rsidR="00A94FD8" w:rsidDel="00D72689">
          <w:rPr>
            <w:lang w:val="en-GB"/>
          </w:rPr>
          <w:delText xml:space="preserve"> (Fig. </w:delText>
        </w:r>
        <w:r w:rsidR="00602F22" w:rsidDel="00D72689">
          <w:rPr>
            <w:lang w:val="en-GB"/>
          </w:rPr>
          <w:delText>S13</w:delText>
        </w:r>
        <w:r w:rsidR="00A94FD8" w:rsidDel="00D72689">
          <w:rPr>
            <w:lang w:val="en-GB"/>
          </w:rPr>
          <w:delText>)</w:delText>
        </w:r>
        <w:r w:rsidR="00A94FD8" w:rsidRPr="12032517" w:rsidDel="00D72689">
          <w:rPr>
            <w:lang w:val="en-GB"/>
          </w:rPr>
          <w:delText>. However, specific regions reveal contrasting trajectories: South-Eastern Asia, Middle Africa, and South America (in red</w:delText>
        </w:r>
        <w:r w:rsidR="00E94154" w:rsidDel="00D72689">
          <w:rPr>
            <w:lang w:val="en-GB"/>
          </w:rPr>
          <w:delText xml:space="preserve"> in Fig. S13</w:delText>
        </w:r>
        <w:r w:rsidR="00A94FD8" w:rsidRPr="12032517" w:rsidDel="00D72689">
          <w:rPr>
            <w:lang w:val="en-GB"/>
          </w:rPr>
          <w:delText>) show</w:delText>
        </w:r>
        <w:r w:rsidR="00225DE4" w:rsidDel="00D72689">
          <w:rPr>
            <w:lang w:val="en-GB"/>
          </w:rPr>
          <w:delText>ed</w:delText>
        </w:r>
        <w:r w:rsidR="00A94FD8" w:rsidRPr="12032517" w:rsidDel="00D72689">
          <w:rPr>
            <w:lang w:val="en-GB"/>
          </w:rPr>
          <w:delText xml:space="preserve"> a consistent decline in FHN, indicating increasing distances between human populations and forests. In contrast, Southern Europe, Western Europe, and Southern Asia (in blue</w:delText>
        </w:r>
        <w:r w:rsidR="00E94154" w:rsidDel="00D72689">
          <w:rPr>
            <w:lang w:val="en-GB"/>
          </w:rPr>
          <w:delText xml:space="preserve"> in Fig. S13</w:delText>
        </w:r>
        <w:r w:rsidR="00A94FD8" w:rsidRPr="12032517" w:rsidDel="00D72689">
          <w:rPr>
            <w:lang w:val="en-GB"/>
          </w:rPr>
          <w:delText>) exhibit</w:delText>
        </w:r>
        <w:r w:rsidR="00225DE4" w:rsidDel="00D72689">
          <w:rPr>
            <w:lang w:val="en-GB"/>
          </w:rPr>
          <w:delText>ed</w:delText>
        </w:r>
        <w:r w:rsidR="00A94FD8" w:rsidRPr="12032517" w:rsidDel="00D72689">
          <w:rPr>
            <w:lang w:val="en-GB"/>
          </w:rPr>
          <w:delText xml:space="preserve"> stable or rising FHN values, suggesting that these regions maintained or improved their human-forest proximity over time.</w:delText>
        </w:r>
      </w:del>
    </w:p>
    <w:p w14:paraId="38EAA551" w14:textId="7A62BD58" w:rsidR="7877D64B" w:rsidDel="00D72689" w:rsidRDefault="00852F45" w:rsidP="12032517">
      <w:pPr>
        <w:pStyle w:val="mainText"/>
        <w:rPr>
          <w:del w:id="74" w:author="MASSARO Emanuele (JRC-ISPRA)" w:date="2025-04-07T14:08:00Z"/>
          <w:rStyle w:val="captionTextChar"/>
          <w:rFonts w:ascii="Times New Roman" w:hAnsi="Times New Roman"/>
          <w:color w:val="auto"/>
          <w:sz w:val="24"/>
          <w:szCs w:val="24"/>
          <w:lang w:val="en-US"/>
        </w:rPr>
      </w:pPr>
      <w:del w:id="75" w:author="MASSARO Emanuele (JRC-ISPRA)" w:date="2025-04-07T14:08:00Z">
        <w:r w:rsidDel="00D72689">
          <w:rPr>
            <w:lang w:val="en-GB"/>
          </w:rPr>
          <w:delText>We explore</w:delText>
        </w:r>
        <w:r w:rsidR="00225DE4" w:rsidDel="00D72689">
          <w:rPr>
            <w:lang w:val="en-GB"/>
          </w:rPr>
          <w:delText>d</w:delText>
        </w:r>
        <w:r w:rsidDel="00D72689">
          <w:rPr>
            <w:lang w:val="en-GB"/>
          </w:rPr>
          <w:delText xml:space="preserve"> t</w:delText>
        </w:r>
        <w:r w:rsidRPr="12032517" w:rsidDel="00D72689">
          <w:rPr>
            <w:lang w:val="en-GB"/>
          </w:rPr>
          <w:delText xml:space="preserve">he dynamics of FHN further </w:delText>
        </w:r>
        <w:r w:rsidDel="00D72689">
          <w:rPr>
            <w:lang w:val="en-GB"/>
          </w:rPr>
          <w:delText xml:space="preserve">by </w:delText>
        </w:r>
        <w:r w:rsidRPr="12032517" w:rsidDel="00D72689">
          <w:rPr>
            <w:lang w:val="en-GB"/>
          </w:rPr>
          <w:delText>delv</w:delText>
        </w:r>
        <w:r w:rsidDel="00D72689">
          <w:rPr>
            <w:lang w:val="en-GB"/>
          </w:rPr>
          <w:delText>ing</w:delText>
        </w:r>
        <w:r w:rsidRPr="12032517" w:rsidDel="00D72689">
          <w:rPr>
            <w:lang w:val="en-GB"/>
          </w:rPr>
          <w:delText xml:space="preserve"> into the distributional changes of FHN between 1975 and 2020 for two contrasting cases: Southern Europe and South-Eastern Asia</w:delText>
        </w:r>
        <w:r w:rsidDel="00D72689">
          <w:rPr>
            <w:lang w:val="en-GB"/>
          </w:rPr>
          <w:delText xml:space="preserve"> (Fig. 4)</w:delText>
        </w:r>
        <w:r w:rsidRPr="12032517" w:rsidDel="00D72689">
          <w:rPr>
            <w:lang w:val="en-GB"/>
          </w:rPr>
          <w:delText xml:space="preserve">. </w:delText>
        </w:r>
        <w:r w:rsidDel="00D72689">
          <w:rPr>
            <w:lang w:val="en-GB"/>
          </w:rPr>
          <w:delText>I</w:delText>
        </w:r>
        <w:r w:rsidRPr="12032517" w:rsidDel="00D72689">
          <w:rPr>
            <w:lang w:val="en-GB"/>
          </w:rPr>
          <w:delText xml:space="preserve">n Southern Europe, the distribution </w:delText>
        </w:r>
        <w:r w:rsidDel="00D72689">
          <w:rPr>
            <w:lang w:val="en-GB"/>
          </w:rPr>
          <w:delText xml:space="preserve">of FHN </w:delText>
        </w:r>
        <w:r w:rsidRPr="12032517" w:rsidDel="00D72689">
          <w:rPr>
            <w:lang w:val="en-GB"/>
          </w:rPr>
          <w:delText>shift</w:delText>
        </w:r>
        <w:r w:rsidDel="00D72689">
          <w:rPr>
            <w:lang w:val="en-GB"/>
          </w:rPr>
          <w:delText>ed</w:delText>
        </w:r>
        <w:r w:rsidRPr="12032517" w:rsidDel="00D72689">
          <w:rPr>
            <w:lang w:val="en-GB"/>
          </w:rPr>
          <w:delText xml:space="preserve"> rightward from 1975 to 2020</w:delText>
        </w:r>
        <w:r w:rsidDel="00D72689">
          <w:rPr>
            <w:lang w:val="en-GB"/>
          </w:rPr>
          <w:delText xml:space="preserve"> (Fig. 4a)</w:delText>
        </w:r>
        <w:r w:rsidRPr="12032517" w:rsidDel="00D72689">
          <w:rPr>
            <w:lang w:val="en-GB"/>
          </w:rPr>
          <w:delText>. This indicates that a larger proportion of the population liv</w:delText>
        </w:r>
        <w:r w:rsidR="009E4646" w:rsidDel="00D72689">
          <w:rPr>
            <w:lang w:val="en-GB"/>
          </w:rPr>
          <w:delText>ed</w:delText>
        </w:r>
        <w:r w:rsidRPr="12032517" w:rsidDel="00D72689">
          <w:rPr>
            <w:lang w:val="en-GB"/>
          </w:rPr>
          <w:delText xml:space="preserve"> closer to forests over time, consistent with the positive FHN trend observed </w:delText>
        </w:r>
        <w:r w:rsidR="009E4646" w:rsidDel="00D72689">
          <w:rPr>
            <w:lang w:val="en-GB"/>
          </w:rPr>
          <w:delText>(</w:delText>
        </w:r>
        <w:r w:rsidR="00716A5B" w:rsidDel="00D72689">
          <w:rPr>
            <w:lang w:val="en-GB"/>
          </w:rPr>
          <w:delText>Fig.</w:delText>
        </w:r>
        <w:r w:rsidRPr="12032517" w:rsidDel="00D72689">
          <w:rPr>
            <w:lang w:val="en-GB"/>
          </w:rPr>
          <w:delText xml:space="preserve"> 3C</w:delText>
        </w:r>
        <w:r w:rsidR="00DC22B5" w:rsidDel="00D72689">
          <w:rPr>
            <w:lang w:val="en-GB"/>
          </w:rPr>
          <w:delText xml:space="preserve"> and Fig. 3D</w:delText>
        </w:r>
        <w:r w:rsidR="009E4646" w:rsidDel="00D72689">
          <w:rPr>
            <w:lang w:val="en-GB"/>
          </w:rPr>
          <w:delText>)</w:delText>
        </w:r>
        <w:r w:rsidRPr="12032517" w:rsidDel="00D72689">
          <w:rPr>
            <w:lang w:val="en-GB"/>
          </w:rPr>
          <w:delText xml:space="preserve">. </w:delText>
        </w:r>
        <w:r w:rsidR="007655BE" w:rsidRPr="00C543B4" w:rsidDel="00D72689">
          <w:rPr>
            <w:rStyle w:val="captionTextChar"/>
            <w:rFonts w:ascii="Times New Roman" w:hAnsi="Times New Roman"/>
            <w:color w:val="auto"/>
            <w:sz w:val="24"/>
            <w:szCs w:val="24"/>
            <w:lang w:val="en-US"/>
          </w:rPr>
          <w:delText xml:space="preserve">In contrast, over the same period, a distributional shift of FHN in </w:delText>
        </w:r>
        <w:r w:rsidR="000B695D" w:rsidRPr="12032517" w:rsidDel="00D72689">
          <w:rPr>
            <w:lang w:val="en-GB"/>
          </w:rPr>
          <w:delText xml:space="preserve">South-Eastern </w:delText>
        </w:r>
        <w:r w:rsidR="004C00A5" w:rsidDel="00D72689">
          <w:rPr>
            <w:lang w:val="en-GB"/>
          </w:rPr>
          <w:delText xml:space="preserve">Asia </w:delText>
        </w:r>
        <w:r w:rsidR="007655BE" w:rsidRPr="00C543B4" w:rsidDel="00D72689">
          <w:rPr>
            <w:rStyle w:val="captionTextChar"/>
            <w:rFonts w:ascii="Times New Roman" w:hAnsi="Times New Roman"/>
            <w:color w:val="auto"/>
            <w:sz w:val="24"/>
            <w:szCs w:val="24"/>
            <w:lang w:val="en-US"/>
          </w:rPr>
          <w:delText xml:space="preserve">indicates that human populations </w:delText>
        </w:r>
        <w:r w:rsidR="00594081" w:rsidDel="00D72689">
          <w:rPr>
            <w:rStyle w:val="captionTextChar"/>
            <w:rFonts w:ascii="Times New Roman" w:hAnsi="Times New Roman"/>
            <w:color w:val="auto"/>
            <w:sz w:val="24"/>
            <w:szCs w:val="24"/>
            <w:lang w:val="en-US"/>
          </w:rPr>
          <w:delText>we</w:delText>
        </w:r>
        <w:r w:rsidR="007655BE" w:rsidRPr="00C543B4" w:rsidDel="00D72689">
          <w:rPr>
            <w:rStyle w:val="captionTextChar"/>
            <w:rFonts w:ascii="Times New Roman" w:hAnsi="Times New Roman"/>
            <w:color w:val="auto"/>
            <w:sz w:val="24"/>
            <w:szCs w:val="24"/>
            <w:lang w:val="en-US"/>
          </w:rPr>
          <w:delText>re increasingly distant from forests. This is supported by the negative trend in FHN, which may be attributed to rapid urbanization, deforestation, and population growth in non-forested areas. These factors contribute</w:delText>
        </w:r>
        <w:r w:rsidR="00594081"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to a growing separation between people and forests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4B,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3C). On a global scale, the difference between the quantiles of FHN distributions in 2020 and 1975 highlights regions where human populations moved closer to forests, as well as areas where they bec</w:delText>
        </w:r>
        <w:r w:rsidR="006018E0" w:rsidDel="00D72689">
          <w:rPr>
            <w:rStyle w:val="captionTextChar"/>
            <w:rFonts w:ascii="Times New Roman" w:hAnsi="Times New Roman"/>
            <w:color w:val="auto"/>
            <w:sz w:val="24"/>
            <w:szCs w:val="24"/>
            <w:lang w:val="en-US"/>
          </w:rPr>
          <w:delText>a</w:delText>
        </w:r>
        <w:r w:rsidR="007655BE" w:rsidRPr="00C543B4" w:rsidDel="00D72689">
          <w:rPr>
            <w:rStyle w:val="captionTextChar"/>
            <w:rFonts w:ascii="Times New Roman" w:hAnsi="Times New Roman"/>
            <w:color w:val="auto"/>
            <w:sz w:val="24"/>
            <w:szCs w:val="24"/>
            <w:lang w:val="en-US"/>
          </w:rPr>
          <w:delText>me more distant. Positive shifts indicate proximity to forests, while negative shifts suggest growing distances, with a complex mosaic of changes across Europe, Oceania, South America, Africa, and Asia, reflecting varying regional dynamics that shape</w:delText>
        </w:r>
        <w:r w:rsidR="006018E0"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human-forest interactions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4C).</w:delText>
        </w:r>
      </w:del>
    </w:p>
    <w:p w14:paraId="3F674F27" w14:textId="049F090C" w:rsidR="6444EBC5" w:rsidRDefault="6444EBC5" w:rsidP="12032517">
      <w:pPr>
        <w:pStyle w:val="Style1-MAIN"/>
        <w:rPr>
          <w:ins w:id="76" w:author="MASSARO Emanuele (JRC-ISPRA)" w:date="2025-04-08T10:22:00Z"/>
          <w:rFonts w:ascii="Aptos Display" w:eastAsia="Aptos Display" w:hAnsi="Aptos Display" w:cs="Aptos Display"/>
        </w:rPr>
      </w:pPr>
      <w:del w:id="77" w:author="MASSARO Emanuele (JRC-ISPRA)" w:date="2025-04-08T10:21:00Z">
        <w:r w:rsidRPr="12032517" w:rsidDel="00AF2AC5">
          <w:rPr>
            <w:rFonts w:ascii="Aptos Display" w:eastAsia="Aptos Display" w:hAnsi="Aptos Display" w:cs="Aptos Display"/>
          </w:rPr>
          <w:delText>Conclusions</w:delText>
        </w:r>
      </w:del>
      <w:ins w:id="78" w:author="MASSARO Emanuele (JRC-ISPRA)" w:date="2025-04-08T10:21:00Z">
        <w:r w:rsidR="00AF2AC5">
          <w:rPr>
            <w:rFonts w:ascii="Aptos Display" w:eastAsia="Aptos Display" w:hAnsi="Aptos Display" w:cs="Aptos Display"/>
          </w:rPr>
          <w:t>Discussions</w:t>
        </w:r>
      </w:ins>
    </w:p>
    <w:p w14:paraId="74C68426" w14:textId="4D36AEED" w:rsidR="004B301A" w:rsidRDefault="00AF2AC5" w:rsidP="00AF2AC5">
      <w:pPr>
        <w:pStyle w:val="mainTextAgain"/>
      </w:pPr>
      <w:ins w:id="79" w:author="MASSARO Emanuele (JRC-ISPRA)" w:date="2025-04-08T10:22:00Z">
        <w:r>
          <w:t>Forests, covering 31% of the Earth's surface, are critical to maintaining environmental stability, biodiversity, and providing essential ecosystem services</w:t>
        </w:r>
      </w:ins>
      <w:r w:rsidR="00D107B9">
        <w:fldChar w:fldCharType="begin"/>
      </w:r>
      <w:r w:rsidR="00113B6B">
        <w:instrText xml:space="preserve"> ADDIN ZOTERO_ITEM CSL_CITATION {"citationID":"a15kptiam4k","properties":{"formattedCitation":"\\super 31\\nosupersub{}","plainCitation":"31","noteIndex":0},"citationItems":[{"id":77,"uris":["http://zotero.org/users/local/OZfMjm9b/items/Z2IKU3HV"],"itemData":{"id":77,"type":"article-journal","container-title":"Nature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r w:rsidR="00D107B9">
        <w:fldChar w:fldCharType="separate"/>
      </w:r>
      <w:r w:rsidR="00113B6B" w:rsidRPr="00113B6B">
        <w:rPr>
          <w:color w:val="000000"/>
          <w:vertAlign w:val="superscript"/>
          <w:lang w:val="en-GB"/>
        </w:rPr>
        <w:t>31</w:t>
      </w:r>
      <w:r w:rsidR="00D107B9">
        <w:fldChar w:fldCharType="end"/>
      </w:r>
      <w:ins w:id="80" w:author="MASSARO Emanuele (JRC-ISPRA)" w:date="2025-04-08T10:22:00Z">
        <w:r>
          <w:t xml:space="preserve">. </w:t>
        </w:r>
        <w:r w:rsidR="004B301A">
          <w:t>While previous studies have explored various aspects of human-forest interactions</w:t>
        </w:r>
      </w:ins>
      <w:r w:rsidR="004B301A">
        <w:fldChar w:fldCharType="begin"/>
      </w:r>
      <w:r w:rsidR="004B301A">
        <w:instrText xml:space="preserve"> ADDIN ZOTERO_ITEM CSL_CITATION {"citationID":"adeipfn71f","properties":{"formattedCitation":"\\super 9,32\\nosupersub{}","plainCitation":"9,32","noteIndex":0},"citationItems":[{"id":78,"uris":["http://zotero.org/users/local/OZfMjm9b/items/8VREB24B"],"itemData":{"id":78,"type":"article-journal","abstract":"Abstract\n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id":"XXoAqS0A/WHEU2XLg","uris":["http://zotero.org/users/local/75HuZQAn/items/CW5J4DTK","http://zotero.org/users/3544650/items/CW5J4DTK"],"itemData":{"id":"XXoAqS0A/WHEU2XLg","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4B301A">
        <w:fldChar w:fldCharType="separate"/>
      </w:r>
      <w:r w:rsidR="004B301A" w:rsidRPr="00113B6B">
        <w:rPr>
          <w:color w:val="000000"/>
          <w:vertAlign w:val="superscript"/>
          <w:lang w:val="en-GB"/>
        </w:rPr>
        <w:t>9,32</w:t>
      </w:r>
      <w:r w:rsidR="004B301A">
        <w:fldChar w:fldCharType="end"/>
      </w:r>
      <w:r w:rsidR="004B301A">
        <w:t xml:space="preserve">, the </w:t>
      </w:r>
      <w:r w:rsidR="004B301A" w:rsidRPr="004B301A">
        <w:t>three indicators presented in this study – Forest Area per Person (FAP), Forest Proximate People (FPP), and Forest Human Nexus (FHN) – offer complementary perspectives on human-forest relationships that together provide a more comprehensive understanding than any single metric alone. While FAP quantifies the theoretical forest resource availability per capita, FPP measures the absolute number of people with potential physical access to forests, and FHN integrates spatial proximity with population distribution. These indicators exhibit different regional applicability and significance. In densely populated regions with limited forest cover (e.g., parts of South Asia), FHN proves particularly valuable for identifying areas where even small forest fragments maintain important connections to human settlements. In contrast, in regions with extensive forest cover but low population density (e.g., boreal regions), FAP may better represent resource availability. The regional differences in indicator performance reflect the diverse socio-ecological contexts of human-forest interactions worldwide</w:t>
      </w:r>
      <w:r w:rsidR="00064492">
        <w:fldChar w:fldCharType="begin"/>
      </w:r>
      <w:r w:rsidR="00064492">
        <w:instrText xml:space="preserve"> ADDIN ZOTERO_ITEM CSL_CITATION {"citationID":"a2kugl0lik4","properties":{"formattedCitation":"\\super 33\\nosupersub{}","plainCitation":"33","noteIndex":0},"citationItems":[{"id":112,"uris":["http://zotero.org/users/local/OZfMjm9b/items/M2EAK4VT"],"itemData":{"id":112,"type":"article-journal","abstract":"Abstract\n            The concept of forest landscape restoration (FLR) is being widely adopted around the globe by governmental, non‐governmental agencies, and the private sector, all of whom see FLR as an approach that contributes to multiple global sustainability goals. Originally, FLR was designed with a clearly integrative dimension across sectors, stakeholders, space and time, and in particular across the natural and social sciences. Yet, in practice, this integration remains a challenge in many FLR efforts. Reflecting this lack of integration are the continued narrow sectoral and disciplinary approaches taken by forest restoration projects, often leading to marginalisation of the most vulnerable populations, including through land dispossessions. This article aims to assess what lessons can be learned from other associated fields of practice for FLR implementation. To do this, 35 scientists came together to review the key literature on these concepts to suggest relevant lessons and guidance for FLR. We explored the following large‐scale land use frameworks or approaches: land sparing/land sharing, the landscape approach, agroecology, and socio‐ecological systems. Also, to explore enabling conditions to promote integrated decision making, we reviewed the literature on understanding stakeholders and their motivations, tenure and property rights, polycentric governance, and integration of traditional and Western knowledge. We propose lessons and guidance for practitioners and policymakers on ways to improve integration in FLR planning and implementation. Our findings highlight the need for a change in decision‐making processes for FLR, better understanding of stakeholder motivations and objectives for FLR, and balancing planning with flexibility to enhance social–ecological resilience.","container-title":"Land Degradation &amp; Development","DOI":"10.1002/ldr.3448","ISSN":"1085-3278, 1099-145X","issue":"4","journalAbbreviation":"Land Degrad Dev","language":"en","page":"419-429","source":"DOI.org (Crossref)","title":"Putting the pieces together: Integration for forest landscape restoration implementation","title-short":"Putting the pieces together","volume":"31","author":[{"family":"Mansourian","given":"Stephanie"},{"family":"Parrotta","given":"John"},{"family":"Balaji","given":"Poorna"},{"family":"Bellwood‐Howard","given":"Imogen"},{"family":"Bhasme","given":"Suhas"},{"family":"Bixler","given":"R. Patrick"},{"family":"Boedhihartono","given":"Agni Klintuni"},{"family":"Carmenta","given":"Rachel"},{"family":"Jedd","given":"Theresa"},{"family":"De Jong","given":"Wil"},{"family":"Lake","given":"Frank K."},{"family":"Latawiec","given":"Agnieszka"},{"family":"Lippe","given":"Melvin"},{"family":"Rai","given":"Nitin D."},{"family":"Sayer","given":"Jeffrey"},{"family":"Van Dexter","given":"Kristina"},{"family":"Vira","given":"Bhaskar"},{"family":"Visseren‐Hamakers","given":"Ingrid"},{"family":"Wyborn","given":"Carina"},{"family":"Yang","given":"Anastasia"}],"issued":{"date-parts":[["2020",2,28]]}}}],"schema":"https://github.com/citation-style-language/schema/raw/master/csl-citation.json"} </w:instrText>
      </w:r>
      <w:r w:rsidR="00064492">
        <w:fldChar w:fldCharType="separate"/>
      </w:r>
      <w:r w:rsidR="00064492" w:rsidRPr="00064492">
        <w:rPr>
          <w:color w:val="000000"/>
          <w:vertAlign w:val="superscript"/>
          <w:lang w:val="en-GB"/>
        </w:rPr>
        <w:t>33</w:t>
      </w:r>
      <w:r w:rsidR="00064492">
        <w:fldChar w:fldCharType="end"/>
      </w:r>
      <w:r w:rsidR="004B301A" w:rsidRPr="004B301A">
        <w:t>. For instance, in Europe, increasing FHN despite stable FAP reveals improved spatial integration of forests and human settlements through targeted landscape planning, while in parts of Southeast Asia, declining FHN despite high absolute FPP numbers signals the spatial disconnection occurring despite large populations still living near forests</w:t>
      </w:r>
      <w:r w:rsidR="00064492">
        <w:fldChar w:fldCharType="begin"/>
      </w:r>
      <w:r w:rsidR="00064492">
        <w:instrText xml:space="preserve"> ADDIN ZOTERO_ITEM CSL_CITATION {"citationID":"ao3torpnk5","properties":{"formattedCitation":"\\super 34\\nosupersub{}","plainCitation":"34","noteIndex":0},"citationItems":[{"id":114,"uris":["http://zotero.org/users/local/OZfMjm9b/items/H2FRAQU3"],"itemData":{"id":114,"type":"article-journal","container-title":"Landscape Ecology","DOI":"10.1007/s10980-015-0270-9","ISSN":"0921-2973, 1572-9761","issue":"1","journalAbbreviation":"Landscape Ecol","language":"en","page":"137-148","source":"DOI.org (Crossref)","title":"A global evaluation of forest interior area dynamics using tree cover data from 2000 to 2012","volume":"31","author":[{"family":"Riitters","given":"Kurt"},{"family":"Wickham","given":"James"},{"family":"Costanza","given":"Jennifer K."},{"family":"Vogt","given":"Peter"}],"issued":{"date-parts":[["2016",1]]}}}],"schema":"https://github.com/citation-style-language/schema/raw/master/csl-citation.json"} </w:instrText>
      </w:r>
      <w:r w:rsidR="00064492">
        <w:fldChar w:fldCharType="separate"/>
      </w:r>
      <w:r w:rsidR="00064492" w:rsidRPr="00064492">
        <w:rPr>
          <w:color w:val="000000"/>
          <w:vertAlign w:val="superscript"/>
          <w:lang w:val="en-GB"/>
        </w:rPr>
        <w:t>34</w:t>
      </w:r>
      <w:r w:rsidR="00064492">
        <w:fldChar w:fldCharType="end"/>
      </w:r>
      <w:r w:rsidR="004B301A" w:rsidRPr="004B301A">
        <w:t>. By analyzing these indicators in conjunction, policymakers can develop more nuanced, region-</w:t>
      </w:r>
      <w:r w:rsidR="004B301A" w:rsidRPr="004B301A">
        <w:lastRenderedPageBreak/>
        <w:t>specific approaches to sustainable landscape management that account for both the quantitative aspects of forest resources and their spatial relationship to human populations</w:t>
      </w:r>
      <w:r w:rsidR="00064492">
        <w:fldChar w:fldCharType="begin"/>
      </w:r>
      <w:r w:rsidR="00064492">
        <w:instrText xml:space="preserve"> ADDIN ZOTERO_ITEM CSL_CITATION {"citationID":"aj43antgu9","properties":{"formattedCitation":"\\super 35\\nosupersub{}","plainCitation":"35","noteIndex":0},"citationItems":[{"id":115,"uris":["http://zotero.org/users/local/OZfMjm9b/items/Y64CGA5Z"],"itemData":{"id":115,"type":"article-journal","abstract":"Abstract\n            Poverty, food insecurity, climate change and biodiversity loss continue to persist as the primary environmental and social challenges faced by the global community. As such, there is a growing acknowledgement that conventional sectorial approaches to addressing often inter‐connected social, environmental, economic and political challenges are proving insufficient. An alternative is to focus on integrated solutions at landscape scales or ‘landscape approaches’. The appeal of landscape approaches has resulted in the production of a significant body of literature in recent decades, yet confusion over terminology, application and utility persists. Focusing on the tropics, we systematically reviewed the literature to: (i) disentangle the historical development and theory behind the framework of the landscape approach and how it has progressed into its current iteration, (ii) establish lessons learned from previous land management strategies, (iii) determine the barriers that currently restrict implementation of the landscape approach and (iv) provide recommendations for how the landscape approach can contribute towards the fulfilment of the goals of international policy processes. This review suggests that, despite some barriers to implementation, a landscape approach has considerable potential to meet social and environmental objectives at local scales while aiding national commitments to addressing ongoing global challenges.","container-title":"Global Change Biology","DOI":"10.1111/gcb.13284","ISSN":"1354-1013, 1365-2486","issue":"7","journalAbbreviation":"Global Change Biology","language":"en","license":"http://creativecommons.org/licenses/by/4.0/","page":"2540-2554","source":"DOI.org (Crossref)","title":"Integrated landscape approaches to managing social and environmental issues in the tropics: learning from the past to guide the future","title-short":"Integrated landscape approaches to managing social and environmental issues in the tropics","volume":"22","author":[{"family":"Reed","given":"James"},{"family":"Van Vianen","given":"Josh"},{"family":"Deakin","given":"Elizabeth L."},{"family":"Barlow","given":"Jos"},{"family":"Sunderland","given":"Terry"}],"issued":{"date-parts":[["2016",7]]}}}],"schema":"https://github.com/citation-style-language/schema/raw/master/csl-citation.json"} </w:instrText>
      </w:r>
      <w:r w:rsidR="00064492">
        <w:fldChar w:fldCharType="separate"/>
      </w:r>
      <w:r w:rsidR="00064492" w:rsidRPr="00064492">
        <w:rPr>
          <w:color w:val="000000"/>
          <w:vertAlign w:val="superscript"/>
          <w:lang w:val="en-GB"/>
        </w:rPr>
        <w:t>35</w:t>
      </w:r>
      <w:r w:rsidR="00064492">
        <w:fldChar w:fldCharType="end"/>
      </w:r>
      <w:r w:rsidR="004B301A" w:rsidRPr="004B301A">
        <w:t>.</w:t>
      </w:r>
    </w:p>
    <w:p w14:paraId="1D5CB136" w14:textId="77777777" w:rsidR="00064492" w:rsidRDefault="004B301A" w:rsidP="004B301A">
      <w:pPr>
        <w:pStyle w:val="mainTextAgain"/>
      </w:pPr>
      <w:r>
        <w:t>In particular, t</w:t>
      </w:r>
      <w:ins w:id="81" w:author="MASSARO Emanuele (JRC-ISPRA)" w:date="2025-04-08T10:22:00Z">
        <w:r w:rsidR="00AF2AC5">
          <w:t>he Forest Human Nexus (FHN) indicator</w:t>
        </w:r>
      </w:ins>
      <w:r>
        <w:t xml:space="preserve"> is</w:t>
      </w:r>
      <w:ins w:id="82" w:author="MASSARO Emanuele (JRC-ISPRA)" w:date="2025-04-08T10:22:00Z">
        <w:r w:rsidR="00AF2AC5">
          <w:t xml:space="preserve"> as a geospatial metric that quantifies human proximity to forests over a 45-year period (1975--2020) at a global scale. The FHN indicator integrates multiple dimensions of spatial human-forest relationships, including the number of people living near forests, forest area per capita, and the average distance from human populations to the nearest forest. This last metric, calculated as the inverse of the weighted average distance from human settlements to forests, provides a spatially explicit measure of how human-forest proximity has evolved over time. Our analysis reveals significant regional variations in FHN, reflecting heterogeneous spatial patterns of human-forest proximity across the globe. The global distribution of FHN in 2020 (Fig. 3A) demonstrates substantial geospatial heterogeneity, with some regions maintaining close human-forest proximity, while others exhibit increasing spatial separation. These patterns align with findings from previous studies on global forest fragmentation</w:t>
        </w:r>
      </w:ins>
      <w:r w:rsidR="009F480A">
        <w:fldChar w:fldCharType="begin"/>
      </w:r>
      <w:r w:rsidR="00064492">
        <w:instrText xml:space="preserve"> ADDIN ZOTERO_ITEM CSL_CITATION {"citationID":"a2cmgsj741f","properties":{"formattedCitation":"\\super 36\\nosupersub{}","plainCitation":"36","noteIndex":0},"citationItems":[{"id":80,"uris":["http://zotero.org/users/local/OZfMjm9b/items/JAVH5SNN"],"itemData":{"id":80,"type":"article-journal","abstract":"Urgent need for conservation and restoration measures to improve landscape connectivity.\n          , \n            We conducted an analysis of global forest cover to reveal that 70% of remaining forest is within 1 km of the forest’s edge, subject to the degrading effects of fragmentation. A synthesis of fragmentation experiments spanning multiple biomes and scales, five continents, and 35 years demonstrates that habitat fragmentation reduces biodiversity by 13 to 75% and impairs key ecosystem functions by decreasing biomass and altering nutrient cycles. Effects are greatest in the smallest and most isolated fragments, and they magnify with the passage of time. These findings indicate an urgent need for conservation and restoration measures to improve landscape connectivity, which will reduce extinction rates and help maintain ecosystem services.","container-title":"Science Advances","DOI":"10.1126/sciadv.1500052","ISSN":"2375-2548","issue":"2","journalAbbreviation":"Sci. Adv.","language":"en","page":"e1500052","source":"DOI.org (Crossref)","title":"Habitat fragmentation and its lasting impact on Earth’s ecosystems","volume":"1","author":[{"family":"Haddad","given":"Nick M."},{"family":"Brudvig","given":"Lars A."},{"family":"Clobert","given":"Jean"},{"family":"Davies","given":"Kendi F."},{"family":"Gonzalez","given":"Andrew"},{"family":"Holt","given":"Robert D."},{"family":"Lovejoy","given":"Thomas E."},{"family":"Sexton","given":"Joseph O."},{"family":"Austin","given":"Mike P."},{"family":"Collins","given":"Cathy D."},{"family":"Cook","given":"William M."},{"family":"Damschen","given":"Ellen I."},{"family":"Ewers","given":"Robert M."},{"family":"Foster","given":"Bryan L."},{"family":"Jenkins","given":"Clinton N."},{"family":"King","given":"Andrew J."},{"family":"Laurance","given":"William F."},{"family":"Levey","given":"Douglas J."},{"family":"Margules","given":"Chris R."},{"family":"Melbourne","given":"Brett A."},{"family":"Nicholls","given":"A. O."},{"family":"Orrock","given":"John L."},{"family":"Song","given":"Dan-Xia"},{"family":"Townshend","given":"John R."}],"issued":{"date-parts":[["2015",3,6]]}}}],"schema":"https://github.com/citation-style-language/schema/raw/master/csl-citation.json"} </w:instrText>
      </w:r>
      <w:r w:rsidR="009F480A">
        <w:fldChar w:fldCharType="separate"/>
      </w:r>
      <w:r w:rsidR="00064492" w:rsidRPr="00064492">
        <w:rPr>
          <w:color w:val="000000"/>
          <w:vertAlign w:val="superscript"/>
          <w:lang w:val="en-GB"/>
        </w:rPr>
        <w:t>36</w:t>
      </w:r>
      <w:r w:rsidR="009F480A">
        <w:fldChar w:fldCharType="end"/>
      </w:r>
      <w:ins w:id="83" w:author="MASSARO Emanuele (JRC-ISPRA)" w:date="2025-04-08T10:22:00Z">
        <w:r w:rsidR="00AF2AC5">
          <w:t xml:space="preserve"> and urbanization trends</w:t>
        </w:r>
      </w:ins>
      <w:r w:rsidR="009F480A">
        <w:fldChar w:fldCharType="begin"/>
      </w:r>
      <w:r w:rsidR="00064492">
        <w:instrText xml:space="preserve"> ADDIN ZOTERO_ITEM CSL_CITATION {"citationID":"a2qqpgdsd5e","properties":{"formattedCitation":"\\super 37\\nosupersub{}","plainCitation":"37","noteIndex":0},"citationItems":[{"id":82,"uris":["http://zotero.org/users/local/OZfMjm9b/items/IQDPXLBM"],"itemData":{"id":82,"type":"article-journal","abstract":"Urban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km\n              2\n              ,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yr\n              −1\n              ), equal to </w:instrText>
      </w:r>
      <w:r w:rsidR="00064492">
        <w:rPr>
          <w:rFonts w:ascii="Cambria Math" w:hAnsi="Cambria Math" w:cs="Cambria Math"/>
        </w:rPr>
        <w:instrText>∼</w:instrText>
      </w:r>
      <w:r w:rsidR="00064492">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Sciences","DOI":"10.1073/pnas.1211658109","ISSN":"0027-8424, 1091-6490","issue":"40","journalAbbreviation":"Proc. Natl. Acad. Sci. U.S.A.","language":"en","page":"16083-16088","source":"DOI.org (Crossref)","title":"Global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rsidR="009F480A">
        <w:fldChar w:fldCharType="separate"/>
      </w:r>
      <w:r w:rsidR="00064492" w:rsidRPr="00064492">
        <w:rPr>
          <w:color w:val="000000"/>
          <w:vertAlign w:val="superscript"/>
          <w:lang w:val="en-GB"/>
        </w:rPr>
        <w:t>37</w:t>
      </w:r>
      <w:r w:rsidR="009F480A">
        <w:fldChar w:fldCharType="end"/>
      </w:r>
      <w:ins w:id="84" w:author="MASSARO Emanuele (JRC-ISPRA)" w:date="2025-04-08T10:22:00Z">
        <w:r w:rsidR="00AF2AC5">
          <w:t>, which have documented increasing separation between human settlements and intact forest ecosystems in many developing regions. Temporal trends in FHN (Fig. 3B) indicate notable shifts in human-forest proximity over the past four decades. Regions such as Southern Europe and Western Europe experienced positive trends, suggesting that human populations in these areas have moved closer to forests. These trends are consistent with documented European forest transition dynamics</w:t>
        </w:r>
      </w:ins>
      <w:r w:rsidR="009F480A">
        <w:fldChar w:fldCharType="begin"/>
      </w:r>
      <w:r w:rsidR="00064492">
        <w:instrText xml:space="preserve"> ADDIN ZOTERO_ITEM CSL_CITATION {"citationID":"a248j40votp","properties":{"formattedCitation":"\\super 38\\nosupersub{}","plainCitation":"38","noteIndex":0},"citationItems":[{"id":84,"uris":["http://zotero.org/users/local/OZfMjm9b/items/399Z2R2G"],"itemData":{"id":84,"type":"article-journal","abstract":"Amid widespread reports of deforestation, some nations have nevertheless experienced transitions from deforestation to reforestation. In a causal relationship, the Forest Identity relates the carbon sequestered in forests to the changing variables of national or regional forest area, growing stock density per area, biomass per growing stock volume, and carbon concentration in the biomass. It quantifies the sources of change of a nation's forests. The Identity also logically relates the quantitative impact on forest expanse of shifting timber harvest to regions and plantations where density grows faster. Among 50 nations with extensive forests reported in the Food and Agriculture Organization's comprehensive Global Forest Resources Assessment 2005, no nation where annual per capita gross domestic product exceeded $4,600 had a negative rate of growing stock change. Using the Forest Identity and national data from the Assessment report, a single synoptic chart arrays the 50 nations with coordinates of the rates of change of basic variables, reveals both clusters of nations and outliers, and suggests trends in returning forests and their attributes. The Forest Identity also could serve as a tool for setting forest goals and illuminating how national policies accelerate or retard the forest transitions that are diffusing among nations.","container-title":"Proceedings of the National Academy of Sciences","DOI":"10.1073/pnas.0608343103","ISSN":"0027-8424, 1091-6490","issue":"46","journalAbbreviation":"Proc. Natl. Acad. Sci. U.S.A.","language":"en","page":"17574-17579","source":"DOI.org (Crossref)","title":"Returning forests analyzed with the forest identity","volume":"103","author":[{"family":"Kauppi","given":"Pekka E."},{"family":"Ausubel","given":"Jesse H."},{"family":"Fang","given":"Jingyun"},{"family":"Mather","given":"Alexander S."},{"family":"Sedjo","given":"Roger A."},{"family":"Waggoner","given":"Paul E."}],"issued":{"date-parts":[["2006",11,14]]}}}],"schema":"https://github.com/citation-style-language/schema/raw/master/csl-citation.json"} </w:instrText>
      </w:r>
      <w:r w:rsidR="009F480A">
        <w:fldChar w:fldCharType="separate"/>
      </w:r>
      <w:r w:rsidR="00064492" w:rsidRPr="00064492">
        <w:rPr>
          <w:color w:val="000000"/>
          <w:vertAlign w:val="superscript"/>
          <w:lang w:val="en-GB"/>
        </w:rPr>
        <w:t>38</w:t>
      </w:r>
      <w:r w:rsidR="009F480A">
        <w:fldChar w:fldCharType="end"/>
      </w:r>
      <w:ins w:id="85" w:author="MASSARO Emanuele (JRC-ISPRA)" w:date="2025-04-08T10:22:00Z">
        <w:r w:rsidR="00AF2AC5">
          <w:t>, including reforestation efforts, urban planning strategies that incorporate green spaces, and demographic shifts toward rural areas with greater forest cover</w:t>
        </w:r>
      </w:ins>
      <w:r w:rsidR="009F480A">
        <w:fldChar w:fldCharType="begin"/>
      </w:r>
      <w:r w:rsidR="00064492">
        <w:instrText xml:space="preserve"> ADDIN ZOTERO_ITEM CSL_CITATION {"citationID":"a3006lbrhp","properties":{"formattedCitation":"\\super 39\\nosupersub{}","plainCitation":"39","noteIndex":0},"citationItems":[{"id":86,"uris":["http://zotero.org/users/local/OZfMjm9b/items/9ND7TRCJ"],"itemData":{"id":86,"type":"article-journal","container-title":"Environmental Management","DOI":"10.1007/s00267-010-9566-3","ISSN":"0364-152X, 1432-1009","issue":"6","journalAbbreviation":"Environmental Management","language":"en","license":"http://www.springer.com/tdm","page":"931-940","source":"DOI.org (Crossref)","title":"How Socio-Economic Conditions Influence Forest Policy Development in Central and South-East Europe","volume":"46","author":[{"family":"Vuletić","given":"Dijana"},{"family":"Potočić","given":"Nenad"},{"family":"Krajter","given":"Silvija"},{"family":"Seletković","given":"Ivan"},{"family":"Fürst","given":"Christine"},{"family":"Makeschin","given":"Franz"},{"family":"Galić","given":"Zoran"},{"family":"Lorz","given":"Carsten"},{"family":"Matijašič","given":"Dragan"},{"family":"Zupanič","given":"Matjaž"},{"family":"Simončič","given":"Primož"},{"family":"Vacik","given":"Harald"}],"issued":{"date-parts":[["2010",12]]}}}],"schema":"https://github.com/citation-style-language/schema/raw/master/csl-citation.json"} </w:instrText>
      </w:r>
      <w:r w:rsidR="009F480A">
        <w:fldChar w:fldCharType="separate"/>
      </w:r>
      <w:r w:rsidR="00064492" w:rsidRPr="00064492">
        <w:rPr>
          <w:color w:val="000000"/>
          <w:vertAlign w:val="superscript"/>
          <w:lang w:val="en-GB"/>
        </w:rPr>
        <w:t>39</w:t>
      </w:r>
      <w:r w:rsidR="009F480A">
        <w:fldChar w:fldCharType="end"/>
      </w:r>
      <w:ins w:id="86" w:author="MASSARO Emanuele (JRC-ISPRA)" w:date="2025-04-08T10:22:00Z">
        <w:r w:rsidR="00AF2AC5">
          <w:t>. Conversely, negative trends were prevalent in Southeast Asia, Middle Africa, and South America, indicating an increasing spatial separation between human populations and forests. This separation aligns with well-documented land-use changes in these regions, including large-scale deforestation for agricultural expansion</w:t>
        </w:r>
      </w:ins>
      <w:r w:rsidR="009F480A">
        <w:fldChar w:fldCharType="begin"/>
      </w:r>
      <w:r w:rsidR="00064492">
        <w:instrText xml:space="preserve"> ADDIN ZOTERO_ITEM CSL_CITATION {"citationID":"a7oqqua5d","properties":{"formattedCitation":"\\super 40\\nosupersub{}","plainCitation":"40","noteIndex":0},"citationItems":[{"id":87,"uris":["http://zotero.org/users/local/OZfMjm9b/items/TU9FWHVL"],"itemData":{"id":87,"type":"article-journal","abstract":"Mapping global deforestation patterns\n            \n              Forest loss is being driven by various factors, including commodity production, forestry, agriculture, wildfire, and urbanization. Curtis\n              et al.\n              used high-resolution Google Earth imagery to map and classify global forest loss since 2001. Just over a quarter of global forest loss is due to deforestation through permanent land use change for the production of commodities, including beef, soy, palm oil, and wood fiber. Despite regional differences and efforts by governments, conservationists, and corporations to stem the losses, the overall rate of commodity-driven deforestation has not declined since 2001.\n            \n            \n              Science\n              , this issue p.\n              1108\n            \n          , \n            A high-resolution global map enables a classification of the main drivers of forest loss.\n          , \n            Global maps of forest loss depict the scale and magnitude of forest disturbance, yet companies, governments, and nongovernmental organizations need to distinguish permanent conversion (i.e., deforestation) from temporary loss from forestry or wildfire. Using satellite imagery, we developed a forest loss classification model to determine a spatial attribution of forest disturbance to the dominant drivers of land cover and land use change over the period 2001 to 2015. Our results indicate that 27% of global forest loss can be attributed to deforestation through permanent land use change for commodity production. The remaining areas maintained the same land use over 15 years; in those areas, loss was attributed to forestry (26%), shifting agriculture (24%), and wildfire (23%). Despite corporate commitments, the rate of commodity-driven deforestation has not declined. To end deforestation, companies must eliminate 5 million hectares of conversion from supply chains each year.","container-title":"Science","DOI":"10.1126/science.aau3445","ISSN":"0036-8075, 1095-9203","issue":"6407","journalAbbreviation":"Science","language":"en","page":"1108-1111","source":"DOI.org (Crossref)","title":"Classifying drivers of global forest loss","volume":"361","author":[{"family":"Curtis","given":"Philip G."},{"family":"Slay","given":"Christy M."},{"family":"Harris","given":"Nancy L."},{"family":"Tyukavina","given":"Alexandra"},{"family":"Hansen","given":"Matthew C."}],"issued":{"date-parts":[["2018",9,14]]}}}],"schema":"https://github.com/citation-style-language/schema/raw/master/csl-citation.json"} </w:instrText>
      </w:r>
      <w:r w:rsidR="009F480A">
        <w:fldChar w:fldCharType="separate"/>
      </w:r>
      <w:r w:rsidR="00064492" w:rsidRPr="00064492">
        <w:rPr>
          <w:color w:val="000000"/>
          <w:vertAlign w:val="superscript"/>
          <w:lang w:val="en-GB"/>
        </w:rPr>
        <w:t>40</w:t>
      </w:r>
      <w:r w:rsidR="009F480A">
        <w:fldChar w:fldCharType="end"/>
      </w:r>
      <w:ins w:id="87" w:author="MASSARO Emanuele (JRC-ISPRA)" w:date="2025-04-08T10:22:00Z">
        <w:r w:rsidR="00AF2AC5">
          <w:t>, urbanization in non-forested areas</w:t>
        </w:r>
      </w:ins>
      <w:r w:rsidR="009F480A">
        <w:fldChar w:fldCharType="begin"/>
      </w:r>
      <w:r w:rsidR="00064492">
        <w:instrText xml:space="preserve"> ADDIN ZOTERO_ITEM CSL_CITATION {"citationID":"a11o58krlih","properties":{"formattedCitation":"\\super 41\\nosupersub{}","plainCitation":"41","noteIndex":0},"citationItems":[{"id":89,"uris":["http://zotero.org/users/local/OZfMjm9b/items/2RBJRDUC"],"itemData":{"id":89,"type":"article-journal","abstract":"Significance\n            Urbanization’s contribution to land use change emerges as an important sustainability concern. Here, we demonstrate that projected urban area expansion will take place on some of the world’s most productive croplands, in particular in megaurban regions in Asia and Africa. This dynamic adds pressure to potentially strained future food systems and threatens livelihoods in vulnerable regions.\n          , \n            Urban expansion often occurs on croplands. However, there is little scientific understanding of how global patterns of future urban expansion will affect the world’s cultivated areas. Here, we combine spatially explicit projections of urban expansion with datasets on global croplands and crop yields. Our results show that urban expansion will result in a 1.8–2.4% loss of global croplands by 2030, with substantial regional disparities. About 80% of global cropland loss from urban expansion will take place in Asia and Africa. In both Asia and Africa, much of the cropland that will be lost is more than twice as productive as national averages. Asia will experience the highest absolute loss in cropland, whereas African countries will experience the highest percentage loss of cropland. Globally, the croplands that are likely to be lost were responsible for 3–4% of worldwide crop production in 2000. Urban expansion is expected to take place on cropland that is 1.77 times more productive than the global average. The loss of cropland is likely to be accompanied by other sustainability risks and threatens livelihoods, with diverging characteristics for different megaurban regions. Governance of urban area expansion thus emerges as a key area for securing livelihoods in the agrarian economies of the Global South.","container-title":"Proceedings of the National Academy of Sciences","DOI":"10.1073/pnas.1606036114","ISSN":"0027-8424, 1091-6490","issue":"34","journalAbbreviation":"Proc. Natl. Acad. Sci. U.S.A.","language":"en","page":"8939-8944","source":"DOI.org (Crossref)","title":"Future urban land expansion and implications for global croplands","volume":"114","author":[{"family":"Bren d’Amour","given":"Christopher"},{"family":"Reitsma","given":"Femke"},{"family":"Baiocchi","given":"Giovanni"},{"family":"Barthel","given":"Stephan"},{"family":"Güneralp","given":"Burak"},{"family":"Erb","given":"Karl-Heinz"},{"family":"Haberl","given":"Helmut"},{"family":"Creutzig","given":"Felix"},{"family":"Seto","given":"Karen C."}],"issued":{"date-parts":[["2017",8,22]]}}}],"schema":"https://github.com/citation-style-language/schema/raw/master/csl-citation.json"} </w:instrText>
      </w:r>
      <w:r w:rsidR="009F480A">
        <w:fldChar w:fldCharType="separate"/>
      </w:r>
      <w:r w:rsidR="00064492" w:rsidRPr="00064492">
        <w:rPr>
          <w:color w:val="000000"/>
          <w:vertAlign w:val="superscript"/>
          <w:lang w:val="en-GB"/>
        </w:rPr>
        <w:t>41</w:t>
      </w:r>
      <w:r w:rsidR="009F480A">
        <w:fldChar w:fldCharType="end"/>
      </w:r>
      <w:ins w:id="88" w:author="MASSARO Emanuele (JRC-ISPRA)" w:date="2025-04-08T10:22:00Z">
        <w:r w:rsidR="00AF2AC5">
          <w:t>, and population growth concentrated in urban centers distant from remaining forest fragments</w:t>
        </w:r>
      </w:ins>
      <w:r w:rsidR="009F480A">
        <w:fldChar w:fldCharType="begin"/>
      </w:r>
      <w:r w:rsidR="00064492">
        <w:instrText xml:space="preserve"> ADDIN ZOTERO_ITEM CSL_CITATION {"citationID":"a2bc2nkel6h","properties":{"formattedCitation":"\\super 42\\nosupersub{}","plainCitation":"42","noteIndex":0},"citationItems":[{"id":91,"uris":["http://zotero.org/users/local/OZfMjm9b/items/6J72EG3Q"],"itemData":{"id":91,"type":"article-journal","container-title":"Global Environmental Change","DOI":"10.1016/j.gloenvcha.2015.06.002","ISSN":"09593780","journalAbbreviation":"Global Environmental Change","language":"en","page":"48-58","source":"DOI.org (Crossref)","title":"Current trends of rubber plantation expansion may threaten biodiversity and livelihoods","volume":"34","author":[{"family":"Ahrends","given":"Antje"},{"family":"Hollingsworth","given":"Peter M."},{"family":"Ziegler","given":"Alan D."},{"family":"Fox","given":"Jefferson M."},{"family":"Chen","given":"Huafang"},{"family":"Su","given":"Yufang"},{"family":"Xu","given":"Jianchu"}],"issued":{"date-parts":[["2015",9]]}}}],"schema":"https://github.com/citation-style-language/schema/raw/master/csl-citation.json"} </w:instrText>
      </w:r>
      <w:r w:rsidR="009F480A">
        <w:fldChar w:fldCharType="separate"/>
      </w:r>
      <w:r w:rsidR="00064492" w:rsidRPr="00064492">
        <w:rPr>
          <w:color w:val="000000"/>
          <w:vertAlign w:val="superscript"/>
          <w:lang w:val="en-GB"/>
        </w:rPr>
        <w:t>42</w:t>
      </w:r>
      <w:r w:rsidR="009F480A">
        <w:fldChar w:fldCharType="end"/>
      </w:r>
      <w:ins w:id="89" w:author="MASSARO Emanuele (JRC-ISPRA)" w:date="2025-04-08T10:22:00Z">
        <w:r w:rsidR="00AF2AC5">
          <w:t>. The distributional analysis of FHN changes (Fig. 4) provides additional insight into regional disparities in human-forest proximity. In Southern Europe, FHN distributions shifted rightward, indicating that a greater proportion of the population lived closer to forests over time, consistent with observed forest expansion in abandoned rural areas</w:t>
        </w:r>
      </w:ins>
      <w:r w:rsidR="00113B6B">
        <w:fldChar w:fldCharType="begin"/>
      </w:r>
      <w:r w:rsidR="00064492">
        <w:instrText xml:space="preserve"> ADDIN ZOTERO_ITEM CSL_CITATION {"citationID":"atbmg8uud7","properties":{"formattedCitation":"\\super 43\\nosupersub{}","plainCitation":"43","noteIndex":0},"citationItems":[{"id":92,"uris":["http://zotero.org/users/local/OZfMjm9b/items/N8PECFTH"],"itemData":{"id":92,"type":"article-journal","container-title":"Agriculture, Ecosystems &amp; Environment","DOI":"10.1016/j.agee.2011.01.003","ISSN":"01678809","issue":"3-4","journalAbbreviation":"Agriculture, Ecosystems &amp; Environment","language":"en","license":"https://www.elsevier.com/tdm/userlicense/1.0/","page":"317-338","source":"DOI.org (Crossref)","title":"Hydrological and erosive consequences of farmland abandonment in Europe, with special reference to the Mediterranean region – A review","volume":"140","author":[{"family":"García-Ruiz","given":"José M."},{"family":"Lana-Renault","given":"Noemí"}],"issued":{"date-parts":[["2011",3]]}}}],"schema":"https://github.com/citation-style-language/schema/raw/master/csl-citation.json"} </w:instrText>
      </w:r>
      <w:r w:rsidR="00113B6B">
        <w:fldChar w:fldCharType="separate"/>
      </w:r>
      <w:r w:rsidR="00064492" w:rsidRPr="00064492">
        <w:rPr>
          <w:color w:val="000000"/>
          <w:vertAlign w:val="superscript"/>
          <w:lang w:val="en-GB"/>
        </w:rPr>
        <w:t>43</w:t>
      </w:r>
      <w:r w:rsidR="00113B6B">
        <w:fldChar w:fldCharType="end"/>
      </w:r>
      <w:ins w:id="90" w:author="MASSARO Emanuele (JRC-ISPRA)" w:date="2025-04-08T10:22:00Z">
        <w:r w:rsidR="00AF2AC5">
          <w:t xml:space="preserve"> and increasing preferences for forest-proximate living. In contrast, Southeast Asia exhibited a leftward shift, signifying an increasing spatial distance between human populations and forests. </w:t>
        </w:r>
        <w:r w:rsidR="00AF2AC5">
          <w:lastRenderedPageBreak/>
          <w:t>This pattern is consistent with research documenting rapid urbanization</w:t>
        </w:r>
      </w:ins>
      <w:r w:rsidR="00113B6B">
        <w:fldChar w:fldCharType="begin"/>
      </w:r>
      <w:r w:rsidR="00064492">
        <w:instrText xml:space="preserve"> ADDIN ZOTERO_ITEM CSL_CITATION {"citationID":"a28oibaj67s","properties":{"formattedCitation":"\\super 44\\nosupersub{}","plainCitation":"44","noteIndex":0},"citationItems":[{"id":95,"uris":["http://zotero.org/users/local/OZfMjm9b/items/DEC8NM3N"],"itemData":{"id":95,"type":"article-journal","container-title":"Environmental Research Letters","DOI":"10.1088/1748-9326/10/3/034002","ISSN":"1748-9326","issue":"3","journalAbbreviation":"Environ. Res. Lett.","page":"034002","source":"DOI.org (Crossref)","title":"A new urban landscape in East–Southeast Asia, 2000–2010","volume":"10","author":[{"family":"Schneider","given":"A"},{"family":"Mertes","given":"C M"},{"family":"Tatem","given":"A J"},{"family":"Tan","given":"B"},{"family":"Sulla-Menashe","given":"D"},{"family":"Graves","given":"S J"},{"family":"Patel","given":"N N"},{"family":"Horton","given":"J A"},{"family":"Gaughan","given":"A E"},{"family":"Rollo","given":"J T"},{"family":"Schelly","given":"I H"},{"family":"Stevens","given":"F R"},{"family":"Dastur","given":"A"}],"issued":{"date-parts":[["2015",3,1]]}}}],"schema":"https://github.com/citation-style-language/schema/raw/master/csl-citation.json"} </w:instrText>
      </w:r>
      <w:r w:rsidR="00113B6B">
        <w:fldChar w:fldCharType="separate"/>
      </w:r>
      <w:r w:rsidR="00064492" w:rsidRPr="00064492">
        <w:rPr>
          <w:color w:val="000000"/>
          <w:vertAlign w:val="superscript"/>
          <w:lang w:val="en-GB"/>
        </w:rPr>
        <w:t>44</w:t>
      </w:r>
      <w:r w:rsidR="00113B6B">
        <w:fldChar w:fldCharType="end"/>
      </w:r>
      <w:ins w:id="91" w:author="MASSARO Emanuele (JRC-ISPRA)" w:date="2025-04-08T10:22:00Z">
        <w:r w:rsidR="00AF2AC5">
          <w:t>, forest conversion to plantation agriculture</w:t>
        </w:r>
      </w:ins>
      <w:r w:rsidR="00113B6B">
        <w:fldChar w:fldCharType="begin"/>
      </w:r>
      <w:r w:rsidR="00064492">
        <w:instrText xml:space="preserve"> ADDIN ZOTERO_ITEM CSL_CITATION {"citationID":"a7na1ck0g5","properties":{"formattedCitation":"\\super 45\\nosupersub{}","plainCitation":"45","noteIndex":0},"citationItems":[{"id":97,"uris":["http://zotero.org/users/local/OZfMjm9b/items/TK9VGAYG"],"itemData":{"id":97,"type":"article-journal","container-title":"PLOS ONE","DOI":"10.1371/journal.pone.0159668","ISSN":"1932-6203","issue":"7","journalAbbreviation":"PLoS ONE","language":"en","page":"e0159668","source":"DOI.org (Crossref)","title":"The Impacts of Oil Palm on Recent Deforestation and Biodiversity Loss","volume":"11","author":[{"family":"Vijay","given":"Varsha"},{"family":"Pimm","given":"Stuart L."},{"family":"Jenkins","given":"Clinton N."},{"family":"Smith","given":"Sharon J."}],"editor":[{"family":"Anand","given":"Madhur"}],"issued":{"date-parts":[["2016",7,27]]}}}],"schema":"https://github.com/citation-style-language/schema/raw/master/csl-citation.json"} </w:instrText>
      </w:r>
      <w:r w:rsidR="00113B6B">
        <w:fldChar w:fldCharType="separate"/>
      </w:r>
      <w:r w:rsidR="00064492" w:rsidRPr="00064492">
        <w:rPr>
          <w:color w:val="000000"/>
          <w:vertAlign w:val="superscript"/>
          <w:lang w:val="en-GB"/>
        </w:rPr>
        <w:t>45</w:t>
      </w:r>
      <w:r w:rsidR="00113B6B">
        <w:fldChar w:fldCharType="end"/>
      </w:r>
      <w:ins w:id="92" w:author="MASSARO Emanuele (JRC-ISPRA)" w:date="2025-04-08T10:22:00Z">
        <w:r w:rsidR="00AF2AC5">
          <w:t>, and the concentration of population growth in coastal and peri-urban areas rather than forested regions</w:t>
        </w:r>
      </w:ins>
      <w:r w:rsidR="00AD4F9E">
        <w:fldChar w:fldCharType="begin"/>
      </w:r>
      <w:r w:rsidR="00064492">
        <w:instrText xml:space="preserve"> ADDIN ZOTERO_ITEM CSL_CITATION {"citationID":"a259v7ki8hn","properties":{"formattedCitation":"\\super 46\\nosupersub{}","plainCitation":"46","noteIndex":0},"citationItems":[{"id":99,"uris":["http://zotero.org/users/local/OZfMjm9b/items/MUQC597I"],"itemData":{"id":99,"type":"article-journal","container-title":"Environmental Research Letters","DOI":"10.1088/1748-9326/8/1/014025","ISSN":"1748-9326","issue":"1","journalAbbreviation":"Environ. Res. Lett.","license":"http://iopscience.iop.org/info/page/text-and-data-mining","page":"014025","source":"DOI.org (Crossref)","title":"Futures of global urban expansion: uncertainties and implications for biodiversity conservation","title-short":"Futures of global urban expansion","volume":"8","author":[{"family":"Güneralp","given":"B"},{"family":"Seto","given":"K C"}],"issued":{"date-parts":[["2013",3,1]]}}}],"schema":"https://github.com/citation-style-language/schema/raw/master/csl-citation.json"} </w:instrText>
      </w:r>
      <w:r w:rsidR="00AD4F9E">
        <w:fldChar w:fldCharType="separate"/>
      </w:r>
      <w:r w:rsidR="00064492" w:rsidRPr="00064492">
        <w:rPr>
          <w:color w:val="000000"/>
          <w:vertAlign w:val="superscript"/>
          <w:lang w:val="en-GB"/>
        </w:rPr>
        <w:t>46</w:t>
      </w:r>
      <w:r w:rsidR="00AD4F9E">
        <w:fldChar w:fldCharType="end"/>
      </w:r>
      <w:ins w:id="93" w:author="MASSARO Emanuele (JRC-ISPRA)" w:date="2025-04-08T10:22:00Z">
        <w:r w:rsidR="00AF2AC5">
          <w:t xml:space="preserve">. </w:t>
        </w:r>
      </w:ins>
    </w:p>
    <w:p w14:paraId="06AEBD5D" w14:textId="70963E0D" w:rsidR="00FA210C" w:rsidRDefault="00FA210C" w:rsidP="004B301A">
      <w:pPr>
        <w:pStyle w:val="mainTextAgain"/>
      </w:pPr>
      <w:r w:rsidRPr="00FA210C">
        <w:t>While the FHN metric provides valuable spatial insights into human-forest relationships, it is important to acknowledge several limitations. First, our analysis relies on remote sensing-based forest definitions that may not fully capture forest quality, degradation, or ecological functionality. Second, the FHN does not directly measure actual forest resource use or dependency by adjacent populations, which can vary significantly based on socioeconomic, cultural, and institutional factors. Looking beyond these limitations, the FHN framework has significant potential for broader applications beyond spatial proximity analysis. The metric can be integrated into more comprehensive assessments of bidirectional forest-human interactions by combining it with socioeconomic data, ecosystem service valuations, and governance indicators. Such integration would enable the FHN to contribute meaningfully to monitoring progress toward multiple Sustainable Development Goals (SDGs), particularly those related to poverty elimination (SDG 1), food security (SDG 2), health and wellbeing (SDG 3), clean water (SDG 6), climate action (SDG 13), and terrestrial ecosystems (SDG 15). For example, by overlaying FHN with poverty data, researchers could identify critical areas where forest conservation might impact vulnerable populations, enabling more equitable policy design. Similarly, combining FHN with biodiversity hotspot information could highlight priority zones for conservation that balance human needs with ecological imperatives. Future research should develop these integrative approaches to transform the FHN from a spatial proximity measure into a comprehensive tool for understanding and managing the complex, bidirectional interactions between forests and human societies in pursuit of sustainable development.</w:t>
      </w:r>
    </w:p>
    <w:p w14:paraId="6EA3557B" w14:textId="6695D6C2" w:rsidR="00AF2AC5" w:rsidRPr="00064492" w:rsidRDefault="00AF2AC5" w:rsidP="004B301A">
      <w:pPr>
        <w:pStyle w:val="mainTextAgain"/>
      </w:pPr>
      <w:ins w:id="94" w:author="MASSARO Emanuele (JRC-ISPRA)" w:date="2025-04-08T10:22:00Z">
        <w:r>
          <w:t>These findings emphasize the importance of spatially explicit assessments of human-forest proximity in understanding long-term land-use changes and their potential implications</w:t>
        </w:r>
      </w:ins>
      <w:r w:rsidR="00AD4F9E">
        <w:fldChar w:fldCharType="begin"/>
      </w:r>
      <w:r w:rsidR="00064492">
        <w:instrText xml:space="preserve"> ADDIN ZOTERO_ITEM CSL_CITATION {"citationID":"apt6jeqi98","properties":{"formattedCitation":"\\super 47\\nosupersub{}","plainCitation":"47","noteIndex":0},"citationItems":[{"id":101,"uris":["http://zotero.org/users/local/OZfMjm9b/items/Q7FBD5IP"],"itemData":{"id":101,"type":"article-journal","abstract":"Abstract\n            \n              Agriculture and development transform forest ecosystems to human‐modified landscapes. Decades of research in ecology have generated myriad concepts for the appropriate management of these landscapes. Yet, these concepts are often contradictory and apply at different spatial scales, making the design of biodiversity‐friendly landscapes challenging. Here, we combine concepts with empirical support to design optimal landscape scenarios for forest‐dwelling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semi‐natural treed elements (e.g. vegetation corridors). Importantly, the patches should be embedded in a high‐quality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human‐modified landscapes for forest biodiversity conservation","volume":"23","author":[{"family":"Arroyo‐Rodríguez","given":"Víctor"},{"family":"Fahrig","given":"Lenore"},{"family":"Tabarelli","given":"Marcelo"},{"family":"Watling","given":"James I."},{"family":"Tischendorf","given":"Lutz"},{"family":"Benchimol","given":"Maíra"},{"family":"Cazetta","given":"Eliana"},{"family":"Faria","given":"Deborah"},{"family":"Leal","given":"Inara R."},{"family":"Melo","given":"Felipe P. L."},{"family":"Morante‐Filho","given":"Jose C."},{"family":"Santos","given":"Bráulio A."},{"family":"Arasa‐Gisbert","given":"Ricard"},{"family":"Arce‐Peña","given":"Norma"},{"family":"Cervantes‐López","given":"Martín J."},{"family":"Cudney‐Valenzuela","given":"Sabine"},{"family":"Galán‐Acedo","given":"Carmen"},{"family":"San‐José","given":"Miriam"},{"family":"Vieira","given":"Ima C. G."},{"family":"Slik","given":"J.W. Ferry"},{"family":"Nowakowski","given":"A. Justin"},{"family":"Tscharntke","given":"Teja"}],"editor":[{"family":"Jordan","given":"Ferenc"}],"issued":{"date-parts":[["2020",9]]}}}],"schema":"https://github.com/citation-style-language/schema/raw/master/csl-citation.json"} </w:instrText>
      </w:r>
      <w:r w:rsidR="00AD4F9E">
        <w:fldChar w:fldCharType="separate"/>
      </w:r>
      <w:r w:rsidR="00064492" w:rsidRPr="00064492">
        <w:rPr>
          <w:color w:val="000000"/>
          <w:vertAlign w:val="superscript"/>
          <w:lang w:val="en-GB"/>
        </w:rPr>
        <w:t>47</w:t>
      </w:r>
      <w:r w:rsidR="00AD4F9E">
        <w:fldChar w:fldCharType="end"/>
      </w:r>
      <w:ins w:id="95" w:author="MASSARO Emanuele (JRC-ISPRA)" w:date="2025-04-08T10:22:00Z">
        <w:r>
          <w:t>. The observed global heterogeneity in FHN trends highlights the complex interplay between socioeconomic development, environmental policies, and demographic shifts in shaping human-forest relationships</w:t>
        </w:r>
      </w:ins>
      <w:r w:rsidR="00AD4F9E">
        <w:fldChar w:fldCharType="begin"/>
      </w:r>
      <w:r w:rsidR="00064492">
        <w:instrText xml:space="preserve"> ADDIN ZOTERO_ITEM CSL_CITATION {"citationID":"a2lell0tto1","properties":{"formattedCitation":"\\super 48\\nosupersub{}","plainCitation":"48","noteIndex":0},"citationItems":[{"id":105,"uris":["http://zotero.org/users/local/OZfMjm9b/items/4XA5E8TL"],"itemData":{"id":105,"type":"article-journal","container-title":"Ecology and Society","DOI":"10.5751/ES-05873-180226","ISSN":"1708-3087","issue":"2","journalAbbreviation":"E&amp;S","language":"en","page":"art26","source":"DOI.org (Crossref)","title":"Framing Sustainability in a Telecoupled World","volume":"18","author":[{"family":"Liu","given":"Jianguo"},{"family":"Hull","given":"Vanessa"},{"family":"Batistella","given":"Mateus"},{"family":"DeFries","given":"Ruth"},{"family":"Dietz","given":"Thomas"},{"family":"Fu","given":"Feng"},{"family":"Hertel","given":"Thomas W."},{"family":"Izaurralde","given":"R. Cesar"},{"family":"Lambin","given":"Eric F."},{"family":"Li","given":"Shuxin"},{"family":"Martinelli","given":"Luiz A."},{"family":"McConnell","given":"William J."},{"family":"Moran","given":"Emilio F."},{"family":"Naylor","given":"Rosamond"},{"family":"Ouyang","given":"Zhiyun"},{"family":"Polenske","given":"Karen R."},{"family":"Reenberg","given":"Anette"},{"family":"De Miranda Rocha","given":"Gilberto"},{"family":"Simmons","given":"Cynthia S."},{"family":"Verburg","given":"Peter H."},{"family":"Vitousek","given":"Peter M."},{"family":"Zhang","given":"Fusuo"},{"family":"Zhu","given":"Chunquan"}],"issued":{"date-parts":[["2013"]]}}}],"schema":"https://github.com/citation-style-language/schema/raw/master/csl-citation.json"} </w:instrText>
      </w:r>
      <w:r w:rsidR="00AD4F9E">
        <w:fldChar w:fldCharType="separate"/>
      </w:r>
      <w:r w:rsidR="00064492" w:rsidRPr="00064492">
        <w:rPr>
          <w:color w:val="000000"/>
          <w:vertAlign w:val="superscript"/>
          <w:lang w:val="en-GB"/>
        </w:rPr>
        <w:t>48</w:t>
      </w:r>
      <w:r w:rsidR="00AD4F9E">
        <w:fldChar w:fldCharType="end"/>
      </w:r>
      <w:ins w:id="96" w:author="MASSARO Emanuele (JRC-ISPRA)" w:date="2025-04-08T10:22:00Z">
        <w:r>
          <w:t>. Regions experiencing declining FHN values may face greater challenges in maintaining ecosystem service flows to human populations</w:t>
        </w:r>
      </w:ins>
      <w:r w:rsidR="00AD4F9E">
        <w:fldChar w:fldCharType="begin"/>
      </w:r>
      <w:r w:rsidR="00064492">
        <w:instrText xml:space="preserve"> ADDIN ZOTERO_ITEM CSL_CITATION {"citationID":"a2i2ack9tis","properties":{"formattedCitation":"\\super 49\\nosupersub{}","plainCitation":"49","noteIndex":0},"citationItems":[{"id":102,"uris":["http://zotero.org/users/local/OZfMjm9b/items/GVUEIMNF"],"itemData":{"id":102,"type":"article-journal","container-title":"Trends in Ecology &amp; Evolution","DOI":"10.1016/j.tree.2015.01.011","ISSN":"01695347","issue":"4","journalAbbreviation":"Trends in Ecology &amp; Evolution","language":"en","page":"190-198","source":"DOI.org (Crossref)","title":"Reframing landscape fragmentation's effects on ecosystem services","volume":"30","author":[{"family":"Mitchell","given":"Matthew G.E."},{"family":"Suarez-Castro","given":"Andrés F."},{"family":"Martinez-Harms","given":"Maria"},{"family":"Maron","given":"Martine"},{"family":"McAlpine","given":"Clive"},{"family":"Gaston","given":"Kevin J."},{"family":"Johansen","given":"Kasper"},{"family":"Rhodes","given":"Jonathan R."}],"issued":{"date-parts":[["2015",4]]}}}],"schema":"https://github.com/citation-style-language/schema/raw/master/csl-citation.json"} </w:instrText>
      </w:r>
      <w:r w:rsidR="00AD4F9E">
        <w:fldChar w:fldCharType="separate"/>
      </w:r>
      <w:r w:rsidR="00064492" w:rsidRPr="00064492">
        <w:rPr>
          <w:color w:val="000000"/>
          <w:vertAlign w:val="superscript"/>
          <w:lang w:val="en-GB"/>
        </w:rPr>
        <w:t>49</w:t>
      </w:r>
      <w:r w:rsidR="00AD4F9E">
        <w:fldChar w:fldCharType="end"/>
      </w:r>
      <w:ins w:id="97" w:author="MASSARO Emanuele (JRC-ISPRA)" w:date="2025-04-08T10:22:00Z">
        <w:r>
          <w:t>, while also potentially reducing anthropogenic pressures on remaining forest ecosystems</w:t>
        </w:r>
      </w:ins>
      <w:r w:rsidR="00AD4F9E">
        <w:fldChar w:fldCharType="begin"/>
      </w:r>
      <w:r w:rsidR="00064492">
        <w:instrText xml:space="preserve"> ADDIN ZOTERO_ITEM CSL_CITATION {"citationID":"armtbr5gcr","properties":{"formattedCitation":"\\super 50\\nosupersub{}","plainCitation":"50","noteIndex":0},"citationItems":[{"id":104,"uris":["http://zotero.org/users/local/OZfMjm9b/items/5JC54KGB"],"itemData":{"id":104,"type":"article-journal","container-title":"Global Environmental Change","DOI":"10.1016/j.gloenvcha.2004.11.001","ISSN":"09593780","issue":"1","journalAbbreviation":"Global Environmental Change","language":"en","license":"https://www.elsevier.com/tdm/userlicense/1.0/","page":"23-31","source":"DOI.org (Crossref)","title":"Forest transitions: towards a global understanding of land use change","title-short":"Forest transitions","volume":"15","author":[{"family":"Rudel","given":"Thomas K."},{"family":"Coomes","given":"Oliver T."},{"family":"Moran","given":"Emilio"},{"family":"Achard","given":"Frederic"},{"family":"Angelsen","given":"Arild"},{"family":"Xu","given":"Jianchu"},{"family":"Lambin","given":"Eric"}],"issued":{"date-parts":[["2005",4]]}}}],"schema":"https://github.com/citation-style-language/schema/raw/master/csl-citation.json"} </w:instrText>
      </w:r>
      <w:r w:rsidR="00AD4F9E">
        <w:fldChar w:fldCharType="separate"/>
      </w:r>
      <w:r w:rsidR="00064492" w:rsidRPr="00064492">
        <w:rPr>
          <w:color w:val="000000"/>
          <w:vertAlign w:val="superscript"/>
          <w:lang w:val="en-GB"/>
        </w:rPr>
        <w:t>50</w:t>
      </w:r>
      <w:r w:rsidR="00AD4F9E">
        <w:fldChar w:fldCharType="end"/>
      </w:r>
      <w:ins w:id="98" w:author="MASSARO Emanuele (JRC-ISPRA)" w:date="2025-04-08T10:22:00Z">
        <w:r>
          <w:t xml:space="preserve">. As we look to the future, the FHN </w:t>
        </w:r>
        <w:r>
          <w:lastRenderedPageBreak/>
          <w:t>can serve as a geospatial tool for researchers, policymakers, and conservationists in monitoring and assessing spatial trends in human-forest proximity. Future research should explore the socioeconomic and environmental drivers underlying the observed FHN patterns, as well as the implications of changing human-forest proximity for biodiversity conservation</w:t>
        </w:r>
      </w:ins>
      <w:r w:rsidR="00AD4F9E">
        <w:fldChar w:fldCharType="begin"/>
      </w:r>
      <w:r w:rsidR="00064492">
        <w:instrText xml:space="preserve"> ADDIN ZOTERO_ITEM CSL_CITATION {"citationID":"a1eavt1rnpu","properties":{"formattedCitation":"\\super 51\\nosupersub{}","plainCitation":"51","noteIndex":0},"citationItems":[{"id":107,"uris":["http://zotero.org/users/local/OZfMjm9b/items/WTJ7PEIL"],"itemData":{"id":107,"type":"article-journal","container-title":"Nature","DOI":"10.1038/nature14324","ISSN":"0028-0836, 1476-4687","issue":"7545","journalAbbreviation":"Nature","language":"en","page":"45-50","source":"DOI.org (Crossref)","title":"Global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W."},{"family":"Purvis","given":"Andy"}],"issued":{"date-parts":[["2015",4,2]]}}}],"schema":"https://github.com/citation-style-language/schema/raw/master/csl-citation.json"} </w:instrText>
      </w:r>
      <w:r w:rsidR="00AD4F9E">
        <w:fldChar w:fldCharType="separate"/>
      </w:r>
      <w:r w:rsidR="00064492" w:rsidRPr="00064492">
        <w:rPr>
          <w:color w:val="000000"/>
          <w:vertAlign w:val="superscript"/>
          <w:lang w:val="en-GB"/>
        </w:rPr>
        <w:t>51</w:t>
      </w:r>
      <w:r w:rsidR="00AD4F9E">
        <w:fldChar w:fldCharType="end"/>
      </w:r>
      <w:ins w:id="99" w:author="MASSARO Emanuele (JRC-ISPRA)" w:date="2025-04-08T10:22:00Z">
        <w:r>
          <w:t>, ecosystem service provision</w:t>
        </w:r>
      </w:ins>
      <w:r w:rsidR="00AD4F9E">
        <w:fldChar w:fldCharType="begin"/>
      </w:r>
      <w:r w:rsidR="00064492">
        <w:instrText xml:space="preserve"> ADDIN ZOTERO_ITEM CSL_CITATION {"citationID":"ajn7tefcol","properties":{"formattedCitation":"\\super 52\\nosupersub{}","plainCitation":"52","noteIndex":0},"citationItems":[{"id":108,"uris":["http://zotero.org/users/local/OZfMjm9b/items/6LFI66HW"],"itemData":{"id":108,"type":"article-journal","container-title":"Biodiversity and Conservation","DOI":"10.1007/s10531-017-1453-2","ISSN":"0960-3115, 1572-9710","issue":"13","journalAbbreviation":"Biodivers Conserv","language":"en","page":"3005-3035","source":"DOI.org (Crossref)","title":"Forest biodiversity, ecosystem functioning and the provision of ecosystem services","volume":"26","author":[{"family":"Brockerhoff","given":"Eckehard G."},{"family":"Barbaro","given":"Luc"},{"family":"Castagneyrol","given":"Bastien"},{"family":"Forrester","given":"David I."},{"family":"Gardiner","given":"Barry"},{"family":"González-Olabarria","given":"José Ramón"},{"family":"Lyver","given":"Phil O’B."},{"family":"Meurisse","given":"Nicolas"},{"family":"Oxbrough","given":"Anne"},{"family":"Taki","given":"Hisatomo"},{"family":"Thompson","given":"Ian D."},{"family":"Van Der Plas","given":"Fons"},{"family":"Jactel","given":"Hervé"}],"issued":{"date-parts":[["2017",12]]}}}],"schema":"https://github.com/citation-style-language/schema/raw/master/csl-citation.json"} </w:instrText>
      </w:r>
      <w:r w:rsidR="00AD4F9E">
        <w:fldChar w:fldCharType="separate"/>
      </w:r>
      <w:r w:rsidR="00064492" w:rsidRPr="00064492">
        <w:rPr>
          <w:color w:val="000000"/>
          <w:vertAlign w:val="superscript"/>
          <w:lang w:val="en-GB"/>
        </w:rPr>
        <w:t>52</w:t>
      </w:r>
      <w:r w:rsidR="00AD4F9E">
        <w:fldChar w:fldCharType="end"/>
      </w:r>
      <w:ins w:id="100" w:author="MASSARO Emanuele (JRC-ISPRA)" w:date="2025-04-08T10:22:00Z">
        <w:r>
          <w:t>, and human well-being</w:t>
        </w:r>
      </w:ins>
      <w:r w:rsidR="00AD4F9E">
        <w:fldChar w:fldCharType="begin"/>
      </w:r>
      <w:r w:rsidR="00064492">
        <w:instrText xml:space="preserve"> ADDIN ZOTERO_ITEM CSL_CITATION {"citationID":"a1s8m1cp309","properties":{"formattedCitation":"\\super 53\\nosupersub{}","plainCitation":"53","noteIndex":0},"citationItems":[{"id":110,"uris":["http://zotero.org/users/local/OZfMjm9b/items/78WVP3UT"],"itemData":{"id":110,"type":"article-journal","abstract":"We provide consensus on the benefits of nature experience for mental health, and a model for integrating them into urban design.\n          , \n            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Advances","DOI":"10.1126/sciadv.aax0903","ISSN":"2375-2548","issue":"7","journalAbbreviation":"Sci. Adv.","language":"en","page":"eaax0903","source":"DOI.org (Crossref)","title":"Nature and mental health: An ecosystem service perspective","title-short":"Nature and mental health","volume":"5","author":[{"family":"Bratman","given":"Gregory N."},{"family":"Anderson","given":"Christopher B."},{"family":"Berman","given":"Marc G."},{"family":"Cochran","given":"Bobby"},{"family":"De Vries","given":"Sjerp"},{"family":"Flanders","given":"Jon"},{"family":"Folke","given":"Carl"},{"family":"Frumkin","given":"Howard"},{"family":"Gross","given":"James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R."},{"family":"Van Den Bosch","given":"Matilda"},{"family":"Wheeler","given":"Benedict W."},{"family":"White","given":"Mathew P."},{"family":"Zheng","given":"Hua"},{"family":"Daily","given":"Gretchen C."}],"issued":{"date-parts":[["2019",7,5]]}}}],"schema":"https://github.com/citation-style-language/schema/raw/master/csl-citation.json"} </w:instrText>
      </w:r>
      <w:r w:rsidR="00AD4F9E">
        <w:fldChar w:fldCharType="separate"/>
      </w:r>
      <w:r w:rsidR="00064492" w:rsidRPr="00064492">
        <w:rPr>
          <w:color w:val="000000"/>
          <w:vertAlign w:val="superscript"/>
          <w:lang w:val="en-GB"/>
        </w:rPr>
        <w:t>53</w:t>
      </w:r>
      <w:r w:rsidR="00AD4F9E">
        <w:fldChar w:fldCharType="end"/>
      </w:r>
      <w:ins w:id="101" w:author="MASSARO Emanuele (JRC-ISPRA)" w:date="2025-04-08T10:22:00Z">
        <w:r>
          <w:t>. Ensuring a sustainable balance between human presence and forest ecosystems will be crucial for maintaining environmental integrity and long-term landscape resilience in a rapidly changing world.</w:t>
        </w:r>
      </w:ins>
    </w:p>
    <w:p w14:paraId="2C943E0E" w14:textId="12AA402C" w:rsidR="331209CF" w:rsidDel="00D72689" w:rsidRDefault="009E0492" w:rsidP="12032517">
      <w:pPr>
        <w:pStyle w:val="mainText"/>
        <w:rPr>
          <w:del w:id="102" w:author="MASSARO Emanuele (JRC-ISPRA)" w:date="2025-04-07T14:11:00Z"/>
          <w:rFonts w:ascii="Aptos Display" w:eastAsia="Aptos Display" w:hAnsi="Aptos Display" w:cs="Aptos Display"/>
        </w:rPr>
      </w:pPr>
      <w:del w:id="103" w:author="MASSARO Emanuele (JRC-ISPRA)" w:date="2025-04-08T10:21:00Z">
        <w:r w:rsidDel="00AF2AC5">
          <w:rPr>
            <w:rFonts w:cs="Times New Roman"/>
            <w:vertAlign w:val="superscript"/>
            <w:lang w:val="en-GB"/>
          </w:rPr>
          <w:delText>26272829</w:delText>
        </w:r>
      </w:del>
      <w:del w:id="104" w:author="MASSARO Emanuele (JRC-ISPRA)" w:date="2025-04-07T14:11:00Z">
        <w:r w:rsidR="331209CF" w:rsidRPr="12032517" w:rsidDel="00D72689">
          <w:rPr>
            <w:rFonts w:eastAsia="Times New Roman" w:cs="Times New Roman"/>
            <w:color w:val="000000" w:themeColor="text1"/>
            <w:lang w:val="en-GB"/>
          </w:rPr>
          <w:delText>Forests, covering 31% of the Earth's surface, are critical to maintaining environmental stability, biodiversity, and providing essential ecosystem services</w:delText>
        </w:r>
        <w:r w:rsidR="008E6E87" w:rsidDel="00D72689">
          <w:rPr>
            <w:rFonts w:eastAsia="Times New Roman" w:cs="Times New Roman"/>
            <w:color w:val="000000" w:themeColor="text1"/>
            <w:lang w:val="en-GB"/>
          </w:rPr>
          <w:fldChar w:fldCharType="begin"/>
        </w:r>
      </w:del>
      <w:r w:rsidR="00D107B9">
        <w:rPr>
          <w:rFonts w:eastAsia="Times New Roman" w:cs="Times New Roman"/>
        </w:rPr>
        <w:instrText xml:space="preserve"> ADDIN ZOTERO_ITEM CSL_CITATION {"citationID":"ac71udp8ck","properties":{"formattedCitation":"\\uldash{\\super 1\\nosupersub{}}","plainCitation":"","noteIndex":0},"citationItems":[{"id":77,"uris":["http://zotero.org/users/local/OZfMjm9b/items/Z2IKU3HV"],"itemData":{"id":77,"type":"article-journal","container-title":"Nature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del w:id="105" w:author="MASSARO Emanuele (JRC-ISPRA)" w:date="2025-04-07T14:11:00Z">
        <w:r w:rsidR="008E6E87" w:rsidDel="00D72689">
          <w:rPr>
            <w:rFonts w:eastAsia="Times New Roman" w:cs="Times New Roman"/>
            <w:color w:val="000000" w:themeColor="text1"/>
            <w:lang w:val="en-GB"/>
          </w:rPr>
          <w:fldChar w:fldCharType="separate"/>
        </w:r>
        <w:r w:rsidR="008E6E87" w:rsidRPr="00D107B9" w:rsidDel="00D72689">
          <w:rPr>
            <w:rFonts w:ascii="Aptos Display" w:hAnsiTheme="majorHAnsi" w:cs="Times New Roman"/>
            <w:color w:val="000000"/>
            <w:sz w:val="32"/>
            <w:vertAlign w:val="superscript"/>
          </w:rPr>
          <w:delText>25</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While previous studies have explored various aspects of human-forest interactions</w:delText>
        </w:r>
        <w:r w:rsidR="008E6E87" w:rsidDel="00D72689">
          <w:rPr>
            <w:rFonts w:eastAsia="Times New Roman" w:cs="Times New Roman"/>
            <w:color w:val="000000" w:themeColor="text1"/>
            <w:lang w:val="en-GB"/>
          </w:rPr>
          <w:fldChar w:fldCharType="begin"/>
        </w:r>
        <w:r w:rsidR="00795267" w:rsidDel="00D72689">
          <w:rPr>
            <w:rFonts w:eastAsia="Times New Roman" w:cs="Times New Roman"/>
            <w:color w:val="000000" w:themeColor="text1"/>
            <w:lang w:val="en-GB"/>
          </w:rPr>
          <w:delInstrText xml:space="preserve"> ADDIN ZOTERO_ITEM CSL_CITATION {"citationID":"tTpFZVUt","properties":{"formattedCitation":"\\super 6,26\\nosupersub{}","plainCitation":"6,26","noteIndex":0},"citationItems":[{"id":"OMKEyvFZ/V0hpcETs","uris":["http://zotero.org/users/local/75HuZQAn/items/CW5J4DTK","http://zotero.org/users/3544650/items/CW5J4DTK"],"itemData":{"id":"OMKEyvFZ/V0hpcETs","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A."},{"family":"Agrawal","given":"Arun"}],"issued":{"date-parts":[["2020",9]]}}},{"id":3,"uris":["http://zotero.org/users/local/R2jseaDA/items/BRDJ3IKZ"],"itemData":{"id":3,"type":"article-journal","abstract":"Abstract\n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1975 to 1,121,000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2013. Land cover change intensities within 10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 xml:space="preserve">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795267" w:rsidRPr="00795267" w:rsidDel="00D72689">
          <w:rPr>
            <w:rFonts w:cs="Times New Roman"/>
            <w:color w:val="000000"/>
            <w:vertAlign w:val="superscript"/>
          </w:rPr>
          <w:delText>6,26</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xml:space="preserve">, this research introduces the Forest Human Nexus (FHN) </w:delText>
        </w:r>
        <w:r w:rsidR="00D904DF"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as a novel metric that provides a comprehensive view of these dynamics on a global scale. The FHN </w:delText>
        </w:r>
        <w:r w:rsidR="00F4003E"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integrates multiple dimensions of human-forest interactions, including the number of people living near forests, the forest area available per capita, and the average distance of human populations to the nearest forest. This </w:delText>
        </w:r>
        <w:r w:rsidR="00E0365C" w:rsidDel="00D72689">
          <w:rPr>
            <w:rFonts w:eastAsia="Times New Roman" w:cs="Times New Roman"/>
            <w:color w:val="000000" w:themeColor="text1"/>
            <w:lang w:val="en-GB"/>
          </w:rPr>
          <w:delText xml:space="preserve">last </w:delText>
        </w:r>
        <w:r w:rsidR="331209CF" w:rsidRPr="12032517" w:rsidDel="00D72689">
          <w:rPr>
            <w:rFonts w:eastAsia="Times New Roman" w:cs="Times New Roman"/>
            <w:color w:val="000000" w:themeColor="text1"/>
            <w:lang w:val="en-GB"/>
          </w:rPr>
          <w:delText>metric, calculated as the inverse of the weighted average distance from human settlements to forests, offers a more nuanced and holistic understanding of human proximity to forested areas.</w:delText>
        </w:r>
      </w:del>
    </w:p>
    <w:p w14:paraId="0660AE8A" w14:textId="5B652748" w:rsidR="331209CF" w:rsidDel="00D72689" w:rsidRDefault="331209CF" w:rsidP="12032517">
      <w:pPr>
        <w:pStyle w:val="mainText"/>
        <w:rPr>
          <w:del w:id="106" w:author="MASSARO Emanuele (JRC-ISPRA)" w:date="2025-04-07T14:11:00Z"/>
        </w:rPr>
      </w:pPr>
      <w:del w:id="107" w:author="MASSARO Emanuele (JRC-ISPRA)" w:date="2025-04-07T14:11:00Z">
        <w:r w:rsidRPr="12032517" w:rsidDel="00D72689">
          <w:rPr>
            <w:rFonts w:eastAsia="Times New Roman" w:cs="Times New Roman"/>
            <w:color w:val="000000" w:themeColor="text1"/>
            <w:lang w:val="en-GB"/>
          </w:rPr>
          <w:delText xml:space="preserve">Our analysis of </w:delText>
        </w:r>
        <w:r w:rsidR="00F4003E" w:rsidDel="00D72689">
          <w:rPr>
            <w:rFonts w:eastAsia="Times New Roman" w:cs="Times New Roman"/>
            <w:color w:val="000000" w:themeColor="text1"/>
            <w:lang w:val="en-GB"/>
          </w:rPr>
          <w:delText xml:space="preserve">the </w:delText>
        </w:r>
        <w:r w:rsidRPr="12032517" w:rsidDel="00D72689">
          <w:rPr>
            <w:rFonts w:eastAsia="Times New Roman" w:cs="Times New Roman"/>
            <w:color w:val="000000" w:themeColor="text1"/>
            <w:lang w:val="en-GB"/>
          </w:rPr>
          <w:delText>FHN over the 45-year period from 1975 to 2020 reveals significant global and regional variations in human-forest proximity, highlighting both the drivers and implications of these changes. The global distribution of FHN in 2020</w:delText>
        </w:r>
        <w:r w:rsidR="005B44FD"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3A</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demonstrates substantial heterogeneity, with some regions exhibiting high human-forest proximity, while others remain</w:delText>
        </w:r>
        <w:r w:rsidR="00D94483"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more spatially separated from forested areas. This variation underscores the diverse social, economic, and environmental factors </w:delText>
        </w:r>
        <w:r w:rsidR="00D94483" w:rsidDel="00D72689">
          <w:rPr>
            <w:rFonts w:eastAsia="Times New Roman" w:cs="Times New Roman"/>
            <w:color w:val="000000" w:themeColor="text1"/>
            <w:lang w:val="en-GB"/>
          </w:rPr>
          <w:delText xml:space="preserve">that </w:delText>
        </w:r>
        <w:r w:rsidRPr="12032517" w:rsidDel="00D72689">
          <w:rPr>
            <w:rFonts w:eastAsia="Times New Roman" w:cs="Times New Roman"/>
            <w:color w:val="000000" w:themeColor="text1"/>
            <w:lang w:val="en-GB"/>
          </w:rPr>
          <w:delText>influenc</w:delText>
        </w:r>
        <w:r w:rsidR="00D94483"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human settlement patterns in relation to forests. The temporal trends in FHN </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3B</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 that global human-forest proximity has undergone considerable shifts over the past four decades. Positive trends, observed in regions such as Southern Europe and Western Europe, suggest that human populations in these areas have moved closer to forests</w:delText>
        </w:r>
        <w:r w:rsidR="00D94483" w:rsidDel="00D72689">
          <w:rPr>
            <w:rFonts w:eastAsia="Times New Roman" w:cs="Times New Roman"/>
            <w:color w:val="000000" w:themeColor="text1"/>
            <w:lang w:val="en-GB"/>
          </w:rPr>
          <w:delText xml:space="preserve"> over the last decades</w:delText>
        </w:r>
        <w:r w:rsidRPr="12032517" w:rsidDel="00D72689">
          <w:rPr>
            <w:rFonts w:eastAsia="Times New Roman" w:cs="Times New Roman"/>
            <w:color w:val="000000" w:themeColor="text1"/>
            <w:lang w:val="en-GB"/>
          </w:rPr>
          <w:delText xml:space="preserve">. This </w:delText>
        </w:r>
        <w:r w:rsidR="00E0365C" w:rsidDel="00D72689">
          <w:rPr>
            <w:rFonts w:eastAsia="Times New Roman" w:cs="Times New Roman"/>
            <w:color w:val="000000" w:themeColor="text1"/>
            <w:lang w:val="en-GB"/>
          </w:rPr>
          <w:delText>is likely</w:delText>
        </w:r>
        <w:r w:rsidRPr="12032517" w:rsidDel="00D72689">
          <w:rPr>
            <w:rFonts w:eastAsia="Times New Roman" w:cs="Times New Roman"/>
            <w:color w:val="000000" w:themeColor="text1"/>
            <w:lang w:val="en-GB"/>
          </w:rPr>
          <w:delText xml:space="preserve"> the result of successful forest conservation policies, urban planning that incorporates green spaces,</w:delText>
        </w:r>
        <w:r w:rsidR="00C7474B" w:rsidDel="00D72689">
          <w:rPr>
            <w:rFonts w:eastAsia="Times New Roman" w:cs="Times New Roman"/>
            <w:color w:val="000000" w:themeColor="text1"/>
            <w:lang w:val="en-GB"/>
          </w:rPr>
          <w:delText xml:space="preserve"> </w:delText>
        </w:r>
        <w:r w:rsidR="00E0365C" w:rsidDel="00D72689">
          <w:rPr>
            <w:rFonts w:eastAsia="Times New Roman" w:cs="Times New Roman"/>
            <w:color w:val="000000" w:themeColor="text1"/>
            <w:lang w:val="en-GB"/>
          </w:rPr>
          <w:delText>reforestation of rural areas</w:delText>
        </w:r>
        <w:r w:rsidR="007D42BB"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demographic shifts </w:delText>
        </w:r>
        <w:r w:rsidR="00DA33AE" w:rsidRPr="12032517" w:rsidDel="00D72689">
          <w:rPr>
            <w:rFonts w:eastAsia="Times New Roman" w:cs="Times New Roman"/>
            <w:color w:val="000000" w:themeColor="text1"/>
            <w:lang w:val="en-GB"/>
          </w:rPr>
          <w:delText>favouring</w:delText>
        </w:r>
        <w:r w:rsidRPr="12032517" w:rsidDel="00D72689">
          <w:rPr>
            <w:rFonts w:eastAsia="Times New Roman" w:cs="Times New Roman"/>
            <w:color w:val="000000" w:themeColor="text1"/>
            <w:lang w:val="en-GB"/>
          </w:rPr>
          <w:delText xml:space="preserve"> closer interactions with forested landscapes. In these regions, the increase in FHN signifies improved access to forest ecosystem services, which can enhance quality of life and promote environmental stewardship. Conversely, negative FHN trends are prevalent in regions </w:delText>
        </w:r>
        <w:r w:rsidR="000318FD" w:rsidDel="00D72689">
          <w:rPr>
            <w:rFonts w:eastAsia="Times New Roman" w:cs="Times New Roman"/>
            <w:color w:val="000000" w:themeColor="text1"/>
            <w:lang w:val="en-GB"/>
          </w:rPr>
          <w:delText>such as</w:delText>
        </w:r>
        <w:r w:rsidR="000318FD"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South</w:delText>
        </w:r>
        <w:r w:rsidR="000318FD"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Middle Africa, and South America, where human populations becom</w:delText>
        </w:r>
        <w:r w:rsidR="000318FD"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increasingly distant from forests. These negative shifts may </w:delText>
        </w:r>
        <w:r w:rsidR="000318FD" w:rsidDel="00D72689">
          <w:rPr>
            <w:rFonts w:eastAsia="Times New Roman" w:cs="Times New Roman"/>
            <w:color w:val="000000" w:themeColor="text1"/>
            <w:lang w:val="en-GB"/>
          </w:rPr>
          <w:delText xml:space="preserve">have </w:delText>
        </w:r>
        <w:r w:rsidRPr="12032517" w:rsidDel="00D72689">
          <w:rPr>
            <w:rFonts w:eastAsia="Times New Roman" w:cs="Times New Roman"/>
            <w:color w:val="000000" w:themeColor="text1"/>
            <w:lang w:val="en-GB"/>
          </w:rPr>
          <w:delText>be</w:delText>
        </w:r>
        <w:r w:rsidR="000318FD" w:rsidDel="00D72689">
          <w:rPr>
            <w:rFonts w:eastAsia="Times New Roman" w:cs="Times New Roman"/>
            <w:color w:val="000000" w:themeColor="text1"/>
            <w:lang w:val="en-GB"/>
          </w:rPr>
          <w:delText>en</w:delText>
        </w:r>
        <w:r w:rsidRPr="12032517" w:rsidDel="00D72689">
          <w:rPr>
            <w:rFonts w:eastAsia="Times New Roman" w:cs="Times New Roman"/>
            <w:color w:val="000000" w:themeColor="text1"/>
            <w:lang w:val="en-GB"/>
          </w:rPr>
          <w:delText xml:space="preserve"> driven by rapid urbanization, deforestation, and</w:delText>
        </w:r>
        <w:r w:rsidR="000318FD" w:rsidDel="00D72689">
          <w:rPr>
            <w:rFonts w:eastAsia="Times New Roman" w:cs="Times New Roman"/>
            <w:color w:val="000000" w:themeColor="text1"/>
            <w:lang w:val="en-GB"/>
          </w:rPr>
          <w:delText>/or</w:delText>
        </w:r>
        <w:r w:rsidRPr="12032517" w:rsidDel="00D72689">
          <w:rPr>
            <w:rFonts w:eastAsia="Times New Roman" w:cs="Times New Roman"/>
            <w:color w:val="000000" w:themeColor="text1"/>
            <w:lang w:val="en-GB"/>
          </w:rPr>
          <w:delText xml:space="preserve"> population growth in areas not adjacent to forests, leading to a spatial separation that could undermine the accessibility of forest resources and their associated benefits. The decline in FHN in these regions </w:delText>
        </w:r>
        <w:r w:rsidR="005648DC" w:rsidDel="00D72689">
          <w:rPr>
            <w:rFonts w:eastAsia="Times New Roman" w:cs="Times New Roman"/>
            <w:color w:val="000000" w:themeColor="text1"/>
            <w:lang w:val="en-GB"/>
          </w:rPr>
          <w:delText xml:space="preserve">may point to a </w:delText>
        </w:r>
        <w:r w:rsidRPr="12032517" w:rsidDel="00D72689">
          <w:rPr>
            <w:rFonts w:eastAsia="Times New Roman" w:cs="Times New Roman"/>
            <w:color w:val="000000" w:themeColor="text1"/>
            <w:lang w:val="en-GB"/>
          </w:rPr>
          <w:delText>need for interventions that address the underlying drivers of forest loss and ensure sustainable human-forest coexistence.</w:delText>
        </w:r>
      </w:del>
    </w:p>
    <w:p w14:paraId="5819F930" w14:textId="1BBEAFB6" w:rsidR="331209CF" w:rsidDel="00D72689" w:rsidRDefault="331209CF" w:rsidP="12032517">
      <w:pPr>
        <w:pStyle w:val="mainText"/>
        <w:rPr>
          <w:del w:id="108" w:author="MASSARO Emanuele (JRC-ISPRA)" w:date="2025-04-07T14:11:00Z"/>
        </w:rPr>
      </w:pPr>
      <w:del w:id="109" w:author="MASSARO Emanuele (JRC-ISPRA)" w:date="2025-04-07T14:11:00Z">
        <w:r w:rsidRPr="12032517" w:rsidDel="00D72689">
          <w:rPr>
            <w:rFonts w:eastAsia="Times New Roman" w:cs="Times New Roman"/>
            <w:color w:val="000000" w:themeColor="text1"/>
            <w:lang w:val="en-GB"/>
          </w:rPr>
          <w:delText xml:space="preserve">The nuanced insights provided by the FHN </w:delText>
        </w:r>
        <w:r w:rsidR="005648DC"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are further elaborated through the analysis of distributional changes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The contrasting cases of Southern Europe and South-Eastern Asia illustrate the divergent trajectories of human-forest proximity over time. In Southern Europe, the FHN distribution shifted rightward from 1975 to 2020, indicating that a growing proportion of the population liv</w:delText>
        </w:r>
        <w:r w:rsidR="00E505B8"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closer to forests. This trend is consistent with the positive FHN values observed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3C</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suggests that policies aimed at preserving and expanding forested areas </w:delText>
        </w:r>
        <w:r w:rsidR="00E505B8" w:rsidDel="00D72689">
          <w:rPr>
            <w:rFonts w:eastAsia="Times New Roman" w:cs="Times New Roman"/>
            <w:color w:val="000000" w:themeColor="text1"/>
            <w:lang w:val="en-GB"/>
          </w:rPr>
          <w:delText xml:space="preserve">were </w:delText>
        </w:r>
        <w:r w:rsidRPr="12032517" w:rsidDel="00D72689">
          <w:rPr>
            <w:rFonts w:eastAsia="Times New Roman" w:cs="Times New Roman"/>
            <w:color w:val="000000" w:themeColor="text1"/>
            <w:lang w:val="en-GB"/>
          </w:rPr>
          <w:delText>effective. This positive shift in FHN may contribute to increased access to forest-related benefits, such as recreational opportunities and ecosystem services.</w:delText>
        </w:r>
      </w:del>
    </w:p>
    <w:p w14:paraId="12BA5F62" w14:textId="1490A201" w:rsidR="331209CF" w:rsidDel="00D72689" w:rsidRDefault="331209CF" w:rsidP="12032517">
      <w:pPr>
        <w:pStyle w:val="mainText"/>
        <w:rPr>
          <w:del w:id="110" w:author="MASSARO Emanuele (JRC-ISPRA)" w:date="2025-04-07T14:11:00Z"/>
        </w:rPr>
      </w:pPr>
      <w:del w:id="111" w:author="MASSARO Emanuele (JRC-ISPRA)" w:date="2025-04-07T14:11:00Z">
        <w:r w:rsidRPr="12032517" w:rsidDel="00D72689">
          <w:rPr>
            <w:rFonts w:eastAsia="Times New Roman" w:cs="Times New Roman"/>
            <w:color w:val="000000" w:themeColor="text1"/>
            <w:lang w:val="en-GB"/>
          </w:rPr>
          <w:delText>In contrast, South</w:delText>
        </w:r>
        <w:r w:rsidR="00E505B8"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experienced a leftward shift in the FHN distribution, reflecting an increasing distance between human populations and forests. This trend, in alignment with the negative FHN values observed </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indicates that ongoing deforestation and urban expansion push</w:delText>
        </w:r>
        <w:r w:rsidR="00E33440"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human settlements away from forested areas. </w:delText>
        </w:r>
        <w:r w:rsidR="003E7004" w:rsidDel="00D72689">
          <w:rPr>
            <w:rFonts w:eastAsia="Times New Roman" w:cs="Times New Roman"/>
            <w:color w:val="000000" w:themeColor="text1"/>
            <w:lang w:val="en-GB"/>
          </w:rPr>
          <w:delText>Such</w:delText>
        </w:r>
        <w:r w:rsidR="003E7004"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spatial separation can have significant consequences for biodiversity conservation and the sustainable use of forest resources, as it reduces the potential for local communities to benefit from and participate in forest management.</w:delText>
        </w:r>
        <w:r w:rsidR="7C887A59"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The global perspective on these shifts</w:delText>
        </w:r>
        <w:r w:rsidR="000B018F"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reveals a complex mosaic of changes in human-forest proximity. Regions with positive shifts, such as parts of Europe and Oceania, indicate areas where human-forest interactions are becoming more integrated. In contrast, regions with negative shifts, such as South America and parts of Africa, </w:delText>
        </w:r>
        <w:r w:rsidR="003E7004" w:rsidDel="00D72689">
          <w:rPr>
            <w:rFonts w:eastAsia="Times New Roman" w:cs="Times New Roman"/>
            <w:color w:val="000000" w:themeColor="text1"/>
            <w:lang w:val="en-GB"/>
          </w:rPr>
          <w:delText xml:space="preserve">saw an </w:delText>
        </w:r>
        <w:r w:rsidRPr="12032517" w:rsidDel="00D72689">
          <w:rPr>
            <w:rFonts w:eastAsia="Times New Roman" w:cs="Times New Roman"/>
            <w:color w:val="000000" w:themeColor="text1"/>
            <w:lang w:val="en-GB"/>
          </w:rPr>
          <w:delText xml:space="preserve">increasing disconnection between people and forests. These patterns </w:delText>
        </w:r>
        <w:r w:rsidR="000B018F" w:rsidDel="00D72689">
          <w:rPr>
            <w:rFonts w:eastAsia="Times New Roman" w:cs="Times New Roman"/>
            <w:color w:val="000000" w:themeColor="text1"/>
            <w:lang w:val="en-GB"/>
          </w:rPr>
          <w:delText xml:space="preserve">may </w:delText>
        </w:r>
        <w:r w:rsidRPr="12032517" w:rsidDel="00D72689">
          <w:rPr>
            <w:rFonts w:eastAsia="Times New Roman" w:cs="Times New Roman"/>
            <w:color w:val="000000" w:themeColor="text1"/>
            <w:lang w:val="en-GB"/>
          </w:rPr>
          <w:delText xml:space="preserve">emphasize </w:delText>
        </w:r>
        <w:r w:rsidR="000B018F" w:rsidDel="00D72689">
          <w:rPr>
            <w:rFonts w:eastAsia="Times New Roman" w:cs="Times New Roman"/>
            <w:color w:val="000000" w:themeColor="text1"/>
            <w:lang w:val="en-GB"/>
          </w:rPr>
          <w:delText xml:space="preserve">a </w:delText>
        </w:r>
        <w:r w:rsidRPr="12032517" w:rsidDel="00D72689">
          <w:rPr>
            <w:rFonts w:eastAsia="Times New Roman" w:cs="Times New Roman"/>
            <w:color w:val="000000" w:themeColor="text1"/>
            <w:lang w:val="en-GB"/>
          </w:rPr>
          <w:delText xml:space="preserve">need for targeted, </w:delText>
        </w:r>
        <w:r w:rsidR="000B018F" w:rsidRPr="12032517" w:rsidDel="00D72689">
          <w:rPr>
            <w:rFonts w:eastAsia="Times New Roman" w:cs="Times New Roman"/>
            <w:color w:val="000000" w:themeColor="text1"/>
            <w:lang w:val="en-GB"/>
          </w:rPr>
          <w:delText>region</w:delText>
        </w:r>
        <w:r w:rsidR="000B018F" w:rsidDel="00D72689">
          <w:rPr>
            <w:rFonts w:eastAsia="Times New Roman" w:cs="Times New Roman"/>
            <w:color w:val="000000" w:themeColor="text1"/>
            <w:lang w:val="en-GB"/>
          </w:rPr>
          <w:delText>ally</w:delText>
        </w:r>
        <w:r w:rsidR="000B018F" w:rsidRPr="12032517" w:rsidDel="00D72689">
          <w:rPr>
            <w:rFonts w:eastAsia="Times New Roman" w:cs="Times New Roman"/>
            <w:color w:val="000000" w:themeColor="text1"/>
            <w:lang w:val="en-GB"/>
          </w:rPr>
          <w:delText xml:space="preserve"> specific</w:delText>
        </w:r>
        <w:r w:rsidRPr="12032517" w:rsidDel="00D72689">
          <w:rPr>
            <w:rFonts w:eastAsia="Times New Roman" w:cs="Times New Roman"/>
            <w:color w:val="000000" w:themeColor="text1"/>
            <w:lang w:val="en-GB"/>
          </w:rPr>
          <w:delText xml:space="preserve"> policies that promote sustainable land-use practices and re-establish connections between human populations and forest ecosystems.</w:delText>
        </w:r>
      </w:del>
    </w:p>
    <w:p w14:paraId="649C9FDC" w14:textId="1DBF4EA4" w:rsidR="331209CF" w:rsidDel="00D72689" w:rsidRDefault="331209CF" w:rsidP="12032517">
      <w:pPr>
        <w:pStyle w:val="mainText"/>
        <w:rPr>
          <w:del w:id="112" w:author="MASSARO Emanuele (JRC-ISPRA)" w:date="2025-04-07T14:11:00Z"/>
        </w:rPr>
      </w:pPr>
      <w:del w:id="113" w:author="MASSARO Emanuele (JRC-ISPRA)" w:date="2025-04-07T14:11:00Z">
        <w:r w:rsidRPr="12032517" w:rsidDel="00D72689">
          <w:rPr>
            <w:rFonts w:eastAsia="Times New Roman" w:cs="Times New Roman"/>
            <w:color w:val="000000" w:themeColor="text1"/>
            <w:lang w:val="en-GB"/>
          </w:rPr>
          <w:delText xml:space="preserve">The findings of this study highlight the critical importance of maintaining and enhancing human-forest </w:delText>
        </w:r>
        <w:r w:rsidR="00F920B5" w:rsidDel="00D72689">
          <w:rPr>
            <w:rFonts w:eastAsia="Times New Roman" w:cs="Times New Roman"/>
            <w:color w:val="000000" w:themeColor="text1"/>
            <w:lang w:val="en-GB"/>
          </w:rPr>
          <w:delText>interactions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{"citationID":"CE5gGrwF","properties":{"formattedCitation":"\\super 27\\nosupersub{}","plainCitation":"27","noteIndex":0},"citationItems":[{"id":5,"uris":["http://zotero.org/users/local/R2jseaDA/items/I23ZH3JQ"],"itemData":{"id":5,"type":"article-journal","abstract":"Abstract\n            \n              Agriculture and development transform forest ecosystems to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Decades of research in ecology have generated myriad concepts for the appropriate management of these landscapes. Yet, these concepts are often contradictory and apply at different spatial scales, making the design of biodiversity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friendly landscapes challenging. Here, we combine concepts with empirical support to design optimal landscape scenarios for forest</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natural treed elements (e.g. vegetation corridors). Importantly, the patches should be embedded in a high</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for forest biodiversity conservation","volume":"23","author":[{"family":"Arroyo</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Rodríguez","given":"Víctor"},{"family":"Fahrig","given":"Lenore"},{"family":"Tabarelli","given":"Marcelo"},{"family":"Watling","given":"James I."},{"family":"Tischendorf","given":"Lutz"},{"family":"Benchimol","given":"Maíra"},{"family":"Cazetta","given":"Eliana"},{"family":"Faria","given":"Deborah"},{"family":"Leal","given":"Inara R."},{"family":"Melo","given":"Felipe P. L."},{"family":"Morante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Filho","given":"Jose C."},{"family":"Santos","given":"Bráulio A."},{"family":"Arasa</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Gisbert","given":"Ricard"},{"family":"Arce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Peña","given":"Norma"},{"family":"Cervantes</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López","given":"Martín J."},{"family":"Cudney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Valenzuela","given":"Sabine"},{"family":"Galán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Acedo","given":"Carmen"},{"family":"San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 xml:space="preserve">José","given":"Miriam"},{"family":"Vieira","given":"Ima C. G."},{"family":"Slik","given":"J.W. Ferry"},{"family":"Nowakowski","given":"A. Justin"},{"family":"Tscharntke","given":"Teja"}],"editor":[{"family":"Jordan","given":"Ferenc"}],"issued":{"date-parts":[["2020",9]]}}}],"schema":"https://github.com/citation-style-language/schema/raw/master/csl-citation.json"}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27</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not only for the continued provision of ecosystem services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{"citationID":"S1Lxc2H9","properties":{"formattedCitation":"\\super 28\\nosupersub{}","plainCitation":"28","noteIndex":0},"citationItems":[{"id":6,"uris":["http://zotero.org/users/local/R2jseaDA/items/P3XMR8KE"],"itemData":{"id":6,"type":"article-journal","container-title":"Ecological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28</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but also for fostering a sustainable relationship between people and nature</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{"citationID":"gLKqdf2Y","properties":{"formattedCitation":"\\super 29\\nosupersub{}","plainCitation":"29","noteIndex":0},"citationItems":[{"id":7,"uris":["http://zotero.org/users/local/R2jseaDA/items/LEGDG43Y"],"itemData":{"id":7,"type":"article-journal","abstract":"Abstract\n            \n              Twenty-five years since foundational publications on valuing ecosystem services for human well-being\n              1,2\n              , addressing the global biodiversity crisis\n              3\n              still implies confronting barriers to incorporating nature’s diverse values into decision-making. These barriers include powerful interests supported by current norms and legal rules such as property rights, which determine whose values and which values of nature are acted on. A better understanding of how and why nature is (under)valued is more urgent than ever\n              4\n              . Notwithstanding agreements to incorporate nature’s values into actions, including the Kunming-Montreal Global Biodiversity Framework (GBF)\n              5\n              and the UN Sustainable Development Goals\n              6\n              , predominant environmental and development policies still prioritize a subset of values, particularly those linked to markets, and ignore other ways people relate to and benefit from nature\n              7\n              . Arguably, a ‘values crisis’ underpins the intertwined crises of biodiversity loss and climate change\n              8\n              , pandemic emergence\n              9\n              and socio-environmental injustices\n              10\n              . On the basis of more than 50,000 scientific publications, policy documents and Indigenous and local knowledge sources, the Intergovernmental Platform on Biodiversity and Ecosystem Services (IPBES) assessed knowledge on nature’s diverse values and valuation methods to gain insights into their role in policymaking and fuller integration into decisions\n              7,11\n              . Applying this evidence, combinations of values-centred approaches are proposed to improve valuation and address barriers to uptake, ultimately leveraging transformative changes towards more just (that is, fair treatment of people and nature, including inter- and intragenerational equity) and sustainable futures.","container-title":"Nature","DOI":"10.1038/s41586-023-06406-9","ISSN":"0028-0836, 1476-4687","issue":"7975","journalAbbreviation":"Nature","language":"en","page":"813-823","source":"DOI.org (Crossref)","title":"Diverse values of nature for sustainability","volume":"620","author":[{"family":"Pascual","given":"Unai"},{"family":"Balvanera","given":"Patricia"},{"family":"Anderson","given":"Christopher B."},{"family":"Chaplin-Kramer","given":"Rebecca"},{"family":"Christie","given":"Michael"},{"family":"González-Jiménez","given":"David"},{"family":"Martin","given":"Adrian"},{"family":"Raymond","given":"Christopher M."},{"family":"Termansen","given":"Mette"},{"family":"Vatn","given":"Arild"},{"family":"Athayde","given":"Simone"},{"family":"Baptiste","given":"Brigitte"},{"family":"Barton","given":"David N."},{"family":"Jacobs","given":"Sander"},{"family":"Kelemen","given":"Eszter"},{"family":"Kumar","given":"Ritesh"},{"family":"Lazos","given":"Elena"},{"family":"Mwampamba","given":"Tuyeni H."},{"family":"Nakangu","given":"Barbara"},{"family":"O’Farrell","given":"Patrick"},{"family":"Subramanian","given":"Suneetha M."},{"family":"Van Noordwijk","given":"Meine"},{"family":"Ahn","given":"SoEun"},{"family":"Amaruzaman","given":"Sacha"},{"family":"Amin","given":"Ariane M."},{"family":"Arias-Arévalo","given":"Paola"},{"family":"Arroyo-Robles","given":"Gabriela"},{"family":"Cantú-Fernández","given":"Mariana"},{"family":"Castro","given":"Antonio J."},{"family":"Contreras","given":"Victoria"},{"family":"De Vos","given":"Alta"},{"family":"Dendoncker","given":"Nicolas"},{"family":"Engel","given":"Stefanie"},{"family":"Eser","given":"Uta"},{"family":"Faith","given":"Daniel P."},{"family":"Filyushkina","given":"Anna"},{"family":"Ghazi","given":"Houda"},{"family":"Gómez-Baggethun","given":"Erik"},{"family":"Gould","given":"Rachelle K."},{"family":"Guibrunet","given":"Louise"},{"family":"Gundimeda","given":"Haripriya"},{"family":"Hahn","given":"Thomas"},{"family":"Harmáčková","given":"Zuzana V."},{"family":"Hernández-Blanco","given":"Marcello"},{"family":"Horcea-Milcu","given":"Andra-Ioana"},{"family":"Huambachano","given":"Mariaelena"},{"family":"Wicher","given":"Natalia Lutti Hummel"},{"family":"Aydın","given":"Cem İskender"},{"family":"Islar","given":"Mine"},{"family":"Koessler","given":"Ann-Kathrin"},{"family":"Kenter","given":"Jasper O."},{"family":"Kosmus","given":"Marina"},{"family":"Lee","given":"Heera"},{"family":"Leimona","given":"Beria"},{"family":"Lele","given":"Sharachchandra"},{"family":"Lenzi","given":"Dominic"},{"family":"Lliso","given":"Bosco"},{"family":"Mannetti","given":"Lelani M."},{"family":"Merçon","given":"Juliana"},{"family":"Monroy-Sais","given":"Ana Sofía"},{"family":"Mukherjee","given":"Nibedita"},{"family":"Muraca","given":"Barbara"},{"family":"Muradian","given":"Roldan"},{"family":"Murali","given":"Ranjini"},{"family":"Nelson","given":"Sara H."},{"family":"Nemogá-Soto","given":"Gabriel R."},{"family":"Ngouhouo-Poufoun","given":"Jonas"},{"family":"Niamir","given":"Aidin"},{"family":"Nuesiri","given":"Emmanuel"},{"family":"Nyumba","given":"Tobias O."},{"family":"Özkaynak","given":"Begüm"},{"family":"Palomo","given":"Ignacio"},{"family":"Pandit","given":"Ram"},{"family":"Pawłowska-Mainville","given":"Agnieszka"},{"family":"Porter-Bolland","given":"Luciana"},{"family":"Quaas","given":"Martin"},{"family":"Rode","given":"Julian"},{"family":"Rozzi","given":"Ricardo"},{"family":"Sachdeva","given":"Sonya"},{"family":"Samakov","given":"Aibek"},{"family":"Schaafsma","given":"Marije"},{"family":"Sitas","given":"Nadia"},{"family":"Ungar","given":"Paula"},{"family":"Yiu","given":"Evonne"},{"family":"Yoshida","given":"Yuki"},{"family":"Zent","given":"Eglee"}],"issued":{"date-parts":[["2023",8,24]]}}}],"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29</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As we look towards the future, the FHN can serve as a guiding tool for policymakers, conservationists, and researchers in developing strategies that balance human needs with forest conservation, ensuring the sustainability of these vital ecosystems for generations to come. </w:delText>
        </w:r>
      </w:del>
    </w:p>
    <w:p w14:paraId="6B1D5CBB" w14:textId="39B60AA6" w:rsidR="4DBCD7D6" w:rsidRDefault="380EF4FD" w:rsidP="147BA12E">
      <w:pPr>
        <w:pStyle w:val="Style1-MAIN"/>
        <w:rPr>
          <w:rFonts w:ascii="Aptos Display" w:eastAsia="Aptos Display" w:hAnsi="Aptos Display" w:cs="Aptos Display"/>
          <w:lang w:val="en-US"/>
        </w:rPr>
      </w:pPr>
      <w:r w:rsidRPr="12032517">
        <w:rPr>
          <w:rFonts w:ascii="Aptos Display" w:eastAsia="Aptos Display" w:hAnsi="Aptos Display" w:cs="Aptos Display"/>
        </w:rPr>
        <w:t>Methods</w:t>
      </w:r>
    </w:p>
    <w:p w14:paraId="6BD3F4AD" w14:textId="2E003F8C" w:rsidR="00E14015" w:rsidRDefault="380EF4FD" w:rsidP="00274798">
      <w:pPr>
        <w:pStyle w:val="mainTextAgain"/>
        <w:rPr>
          <w:ins w:id="114" w:author="MASSARO Emanuele (JRC-ISPRA)" w:date="2025-04-08T10:16:00Z"/>
        </w:rPr>
      </w:pPr>
      <w:r w:rsidRPr="147BA12E">
        <w:t xml:space="preserve">This study </w:t>
      </w:r>
      <w:r w:rsidR="00242DF5">
        <w:t xml:space="preserve">combines population and </w:t>
      </w:r>
      <w:r w:rsidRPr="147BA12E">
        <w:t xml:space="preserve">land use data. </w:t>
      </w:r>
      <w:r w:rsidR="00242DF5">
        <w:t xml:space="preserve">We took the </w:t>
      </w:r>
      <w:r w:rsidRPr="147BA12E">
        <w:t>population layer from the EU Global Human Settlement Layer (GHSL)</w:t>
      </w:r>
      <w:r w:rsidR="006B64B7">
        <w:fldChar w:fldCharType="begin"/>
      </w:r>
      <w:r w:rsidR="00AF2AC5">
        <w:instrText xml:space="preserve"> ADDIN ZOTERO_ITEM CSL_CITATION {"citationID":"6FtaVr0r","properties":{"formattedCitation":"\\super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xml:space="preserve">, while for land use data we </w:t>
      </w:r>
      <w:r w:rsidR="00082FB0" w:rsidRPr="147BA12E">
        <w:t>ma</w:t>
      </w:r>
      <w:r w:rsidR="00082FB0">
        <w:t>d</w:t>
      </w:r>
      <w:r w:rsidR="00082FB0" w:rsidRPr="147BA12E">
        <w:t xml:space="preserve">e </w:t>
      </w:r>
      <w:r w:rsidRPr="147BA12E">
        <w:t>use of the HILDA</w:t>
      </w:r>
      <w:r w:rsidR="006B64B7">
        <w:t>+</w:t>
      </w:r>
      <w:r w:rsidRPr="147BA12E">
        <w:t xml:space="preserve"> dataset</w:t>
      </w:r>
      <w:r w:rsidR="006B64B7">
        <w:fldChar w:fldCharType="begin"/>
      </w:r>
      <w:r w:rsidR="00AF2AC5">
        <w:instrText xml:space="preserve"> ADDIN ZOTERO_ITEM CSL_CITATION {"citationID":"KmqLvybB","properties":{"formattedCitation":"\\super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We use</w:t>
      </w:r>
      <w:r w:rsidR="00AE38BA">
        <w:t>d</w:t>
      </w:r>
      <w:r w:rsidRPr="147BA12E">
        <w:t xml:space="preserve"> the GUIDOS toolbox</w:t>
      </w:r>
      <w:r w:rsidR="0000005D">
        <w:fldChar w:fldCharType="begin"/>
      </w:r>
      <w:r w:rsidR="00064492">
        <w:instrText xml:space="preserve"> ADDIN ZOTERO_ITEM CSL_CITATION {"citationID":"OR5B4sZT","properties":{"formattedCitation":"\\super 54\\nosupersub{}","plainCitation":"54","noteIndex":0},"citationItems":[{"id":"XXoAqS0A/pbQdkV5a","uris":["http://zotero.org/users/local/75HuZQAn/items/YQNKGI74","http://zotero.org/users/3544650/items/YQNKGI74"],"itemData":{"id":"623Tx8gv/R4dFmyhp","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rsidR="0000005D">
        <w:fldChar w:fldCharType="separate"/>
      </w:r>
      <w:r w:rsidR="00064492" w:rsidRPr="00064492">
        <w:rPr>
          <w:color w:val="000000"/>
          <w:vertAlign w:val="superscript"/>
          <w:lang w:val="en-GB"/>
        </w:rPr>
        <w:t>54</w:t>
      </w:r>
      <w:r w:rsidR="0000005D">
        <w:fldChar w:fldCharType="end"/>
      </w:r>
      <w:r w:rsidRPr="147BA12E">
        <w:t xml:space="preserve"> to compute the distance to forest layer.</w:t>
      </w:r>
      <w:r w:rsidR="321D01D9" w:rsidRPr="147BA12E">
        <w:t xml:space="preserve"> </w:t>
      </w:r>
      <w:r w:rsidR="00274798">
        <w:t>In this study, we analyze</w:t>
      </w:r>
      <w:r w:rsidR="00AE38BA">
        <w:t>d</w:t>
      </w:r>
      <w:r w:rsidR="00274798">
        <w:t xml:space="preserve"> the relationship between forest land use and population distribution starting from a spatial resolution of 1 km. </w:t>
      </w:r>
    </w:p>
    <w:p w14:paraId="180999CE" w14:textId="7AAFE89E" w:rsidR="00E14015" w:rsidRDefault="00274798" w:rsidP="00274798">
      <w:pPr>
        <w:pStyle w:val="mainTextAgain"/>
        <w:rPr>
          <w:ins w:id="115" w:author="MASSARO Emanuele (JRC-ISPRA)" w:date="2025-04-08T10:15:00Z"/>
        </w:rPr>
      </w:pPr>
      <w:r>
        <w:t>To achieve this, we employ</w:t>
      </w:r>
      <w:r w:rsidR="00AE38BA">
        <w:t>ed</w:t>
      </w:r>
      <w:r>
        <w:t xml:space="preserve"> a moving window approach with a window size of 50 km by 50 km. This method allow</w:t>
      </w:r>
      <w:r w:rsidR="00AE38BA">
        <w:t>ed</w:t>
      </w:r>
      <w:r>
        <w:t xml:space="preserve"> us to compute spatially explicit metrics that capture</w:t>
      </w:r>
      <w:r w:rsidR="00AE38BA">
        <w:t>d</w:t>
      </w:r>
      <w:r>
        <w:t xml:space="preserve"> the interaction between forest area and population across the landscape. </w:t>
      </w:r>
      <w:ins w:id="116" w:author="MASSARO Emanuele (JRC-ISPRA)" w:date="2025-04-08T10:16:00Z">
        <w:r w:rsidR="00E14015">
          <w:t xml:space="preserve"> </w:t>
        </w:r>
      </w:ins>
      <w:ins w:id="117" w:author="MASSARO Emanuele (JRC-ISPRA)" w:date="2025-04-08T10:15:00Z">
        <w:r w:rsidR="00E14015" w:rsidRPr="00E14015">
          <w:t>This moving window technique is commonly used in landscape ecology and spatial analysis to capture multi-scale patterns and processes across heterogeneous landscapes</w:t>
        </w:r>
      </w:ins>
      <w:r w:rsidR="00E14015">
        <w:fldChar w:fldCharType="begin"/>
      </w:r>
      <w:r w:rsidR="00064492">
        <w:instrText xml:space="preserve"> ADDIN ZOTERO_ITEM CSL_CITATION {"citationID":"a1f1ac5afc0","properties":{"formattedCitation":"\\super 55\\nosupersub{}","plainCitation":"55","noteIndex":0},"citationItems":[{"id":76,"uris":["http://zotero.org/users/local/OZfMjm9b/items/GK6EQ2N2"],"itemData":{"id":76,"type":"article-journal","container-title":"International Journal of Applied Earth Observation and Geoinformation","DOI":"10.1016/j.jag.2015.09.010","ISSN":"15698432","journalAbbreviation":"International Journal of Applied Earth Observation and Geoinformation","language":"en","page":"205-216","source":"DOI.org (Crossref)","title":"A computational framework for generalized moving windows and its application to landscape pattern analysis","volume":"44","author":[{"family":"Hagen-Zanker","given":"Alex"}],"issued":{"date-parts":[["2016",2]]}}}],"schema":"https://github.com/citation-style-language/schema/raw/master/csl-citation.json"} </w:instrText>
      </w:r>
      <w:r w:rsidR="00E14015">
        <w:fldChar w:fldCharType="separate"/>
      </w:r>
      <w:r w:rsidR="00064492" w:rsidRPr="00064492">
        <w:rPr>
          <w:color w:val="000000"/>
          <w:vertAlign w:val="superscript"/>
          <w:lang w:val="en-GB"/>
        </w:rPr>
        <w:t>55</w:t>
      </w:r>
      <w:r w:rsidR="00E14015">
        <w:fldChar w:fldCharType="end"/>
      </w:r>
      <w:ins w:id="118" w:author="MASSARO Emanuele (JRC-ISPRA)" w:date="2025-04-08T10:15:00Z">
        <w:r w:rsidR="00E14015" w:rsidRPr="00E14015">
          <w:t>. We selected the 50 km × 50 km window size as an optimal compromise between fine-scale detail and computational efficiency, aligning with similar spatial analyses in global land-use studies</w:t>
        </w:r>
        <w:r w:rsidR="00E14015">
          <w:t>.</w:t>
        </w:r>
        <w:r w:rsidR="00E14015" w:rsidRPr="00E14015">
          <w:t xml:space="preserve"> Within each window, we computed metrics using a neighborhood function that considers all pixels within the defined window, allowing us to capture spatial relationships beyond administrative boundaries. This approach is particularly suitable for analyzing human-forest interactions as it accounts for the spatial influence of forests that extends beyond their immediate boundaries. The moving window method allows us to quantify spatial patterns at a consistent scale across diverse landscapes, facilitating global comparisons while maintaining sensitivity to regional variations in human-forest distributions.</w:t>
        </w:r>
      </w:ins>
    </w:p>
    <w:p w14:paraId="6679741A" w14:textId="1D4CD935" w:rsidR="00BE1111" w:rsidRDefault="00274798" w:rsidP="00274798">
      <w:pPr>
        <w:pStyle w:val="mainTextAgain"/>
      </w:pPr>
      <w:r>
        <w:t>Specifically, we calculate</w:t>
      </w:r>
      <w:r w:rsidR="00AE38BA">
        <w:t>d</w:t>
      </w:r>
      <w:r>
        <w:t xml:space="preserve"> three key metrics within each win</w:t>
      </w:r>
      <w:r w:rsidR="00B21592">
        <w:t xml:space="preserve">dow: Forest Area per </w:t>
      </w:r>
      <w:r w:rsidR="00E75D8B">
        <w:t>Person</w:t>
      </w:r>
      <w:r w:rsidR="00AE38BA">
        <w:t xml:space="preserve"> </w:t>
      </w:r>
      <w:r w:rsidR="00B21592">
        <w:t>(FA</w:t>
      </w:r>
      <w:r w:rsidR="00E75D8B">
        <w:t>P</w:t>
      </w:r>
      <w:r>
        <w:t>), Forest Proxim</w:t>
      </w:r>
      <w:r w:rsidR="00AE38BA">
        <w:t>ate</w:t>
      </w:r>
      <w:r>
        <w:t xml:space="preserve"> People (FPP)</w:t>
      </w:r>
      <w:r w:rsidR="00AE38BA">
        <w:t>,</w:t>
      </w:r>
      <w:r w:rsidR="00B21592">
        <w:t xml:space="preserve"> and the new Forest Human Nexus (FHN)</w:t>
      </w:r>
      <w:r w:rsidR="00AE38BA">
        <w:t xml:space="preserve"> indicator</w:t>
      </w:r>
      <w:r w:rsidR="00B21592">
        <w:t>. The FA</w:t>
      </w:r>
      <w:r w:rsidR="00E75D8B">
        <w:t xml:space="preserve">P </w:t>
      </w:r>
      <w:r>
        <w:t xml:space="preserve">metric </w:t>
      </w:r>
      <w:r w:rsidR="00B21592">
        <w:t>is the sum of</w:t>
      </w:r>
      <w:r>
        <w:t xml:space="preserve"> the total fo</w:t>
      </w:r>
      <w:r w:rsidR="00B21592">
        <w:t xml:space="preserve">rest area within the window divided </w:t>
      </w:r>
      <w:r>
        <w:t xml:space="preserve">by the total population of the </w:t>
      </w:r>
      <w:r>
        <w:lastRenderedPageBreak/>
        <w:t xml:space="preserve">window's constituent pixels. </w:t>
      </w:r>
      <w:r w:rsidR="003F07B1">
        <w:t xml:space="preserve">The </w:t>
      </w:r>
      <w:r w:rsidR="00AE38BA">
        <w:t xml:space="preserve">number of </w:t>
      </w:r>
      <w:r w:rsidR="003F07B1">
        <w:t xml:space="preserve">FPP </w:t>
      </w:r>
      <w:r w:rsidR="00AE38BA">
        <w:t xml:space="preserve">is </w:t>
      </w:r>
      <w:r>
        <w:t xml:space="preserve">the </w:t>
      </w:r>
      <w:r w:rsidR="00AE38BA">
        <w:t xml:space="preserve">number of </w:t>
      </w:r>
      <w:r>
        <w:t xml:space="preserve">people living </w:t>
      </w:r>
      <w:r w:rsidR="00AE38BA">
        <w:t xml:space="preserve">within </w:t>
      </w:r>
      <w:r>
        <w:t>a given distance to forest inside each window.</w:t>
      </w:r>
      <w:r w:rsidR="003F07B1">
        <w:t xml:space="preserve"> For the FHN metric, we assess the</w:t>
      </w:r>
      <w:r w:rsidR="00A60137">
        <w:t xml:space="preserve"> inverse of the</w:t>
      </w:r>
      <w:r w:rsidR="003F07B1">
        <w:t xml:space="preserve"> average distance to the nearest forest area, weighted by population density, by computing the sum of the product of population and distance for each pixel and dividing this by the total population within the window. </w:t>
      </w:r>
      <w:r>
        <w:t>Additionally,</w:t>
      </w:r>
      <w:r w:rsidR="00A60137">
        <w:t xml:space="preserve"> we aggregated the</w:t>
      </w:r>
      <w:r>
        <w:t xml:space="preserve"> data obtained from these computations at continental, regional, and country levels, enabling broader-scale analyses and comparisons that </w:t>
      </w:r>
      <w:r w:rsidR="004A486C">
        <w:t xml:space="preserve">could </w:t>
      </w:r>
      <w:r>
        <w:t xml:space="preserve">inform policy and management decisions at multiple geographic scales. </w:t>
      </w:r>
    </w:p>
    <w:p w14:paraId="474AFBFC" w14:textId="739FF0DB"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Population dataset</w:t>
      </w:r>
    </w:p>
    <w:p w14:paraId="00D2C78D" w14:textId="70DCE917" w:rsidR="380EF4FD" w:rsidRDefault="380EF4FD" w:rsidP="00ED11A4">
      <w:pPr>
        <w:pStyle w:val="mainTextAgain"/>
      </w:pPr>
      <w:r w:rsidRPr="147BA12E">
        <w:t xml:space="preserve">The </w:t>
      </w:r>
      <w:r w:rsidR="00BE1111" w:rsidRPr="147BA12E">
        <w:t>Global Human Settlement Layer provides the population dataset with a resolution of 1km</w:t>
      </w:r>
      <w:r w:rsidRPr="147BA12E">
        <w:t xml:space="preserve"> where residential population estimates between 1975 and 2020 in 5-year intervals and projections to 2025 and 2030.</w:t>
      </w:r>
      <w:r w:rsidR="002935A6">
        <w:t xml:space="preserve"> The dataset is available online (</w:t>
      </w:r>
      <w:hyperlink r:id="rId16" w:history="1">
        <w:r w:rsidR="002935A6" w:rsidRPr="00B62F2E">
          <w:rPr>
            <w:rStyle w:val="Hyperlink"/>
          </w:rPr>
          <w:t>https://data.jrc.ec.europa.eu/collection/ghsl</w:t>
        </w:r>
      </w:hyperlink>
      <w:r w:rsidR="002935A6">
        <w:t>)</w:t>
      </w:r>
      <w:r w:rsidRPr="147BA12E">
        <w:t>.</w:t>
      </w:r>
    </w:p>
    <w:p w14:paraId="2710D9D4" w14:textId="0D2C97DF"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Land use dataset</w:t>
      </w:r>
    </w:p>
    <w:p w14:paraId="77E7092D" w14:textId="051C1CBD" w:rsidR="4DBCD7D6" w:rsidRDefault="380EF4FD" w:rsidP="00ED11A4">
      <w:pPr>
        <w:pStyle w:val="mainTextAgain"/>
      </w:pPr>
      <w:r w:rsidRPr="00ED11A4">
        <w:t>For the land use dataset, we use</w:t>
      </w:r>
      <w:r w:rsidR="00390DAB">
        <w:t>d</w:t>
      </w:r>
      <w:r w:rsidRPr="00ED11A4">
        <w:t xml:space="preserve"> the HILDA+ (</w:t>
      </w:r>
      <w:proofErr w:type="spellStart"/>
      <w:r w:rsidRPr="00ED11A4">
        <w:t>HIstoric</w:t>
      </w:r>
      <w:proofErr w:type="spellEnd"/>
      <w:r w:rsidRPr="00ED11A4">
        <w:t xml:space="preserve"> Land Dynamics Assessment+) global dataset on annual land use/cover change between 1960 and 2019 at 1 km spatial resolution. It is based on a data-driven reconstruction approach and integrates multiple open data streams (from high-resolution remote sensing, long-term land use reconstructions and statistics). It covers six generic land use/cover categories: 1: Urban areas, 2: Cropland, 3: Pasture/rangeland, 4: Forest, 5: Unmanaged grass/shrubland, 6: Sparse/no vegetation. The dataset is available o</w:t>
      </w:r>
      <w:r w:rsidR="002935A6">
        <w:t>nline (</w:t>
      </w:r>
      <w:hyperlink r:id="rId17" w:history="1">
        <w:r w:rsidR="002935A6" w:rsidRPr="00B62F2E">
          <w:rPr>
            <w:rStyle w:val="Hyperlink"/>
          </w:rPr>
          <w:t>https://ceos.org/gst/HILDAplus.html</w:t>
        </w:r>
      </w:hyperlink>
      <w:r w:rsidR="002935A6">
        <w:t>)</w:t>
      </w:r>
      <w:r w:rsidRPr="00ED11A4">
        <w:t>.</w:t>
      </w:r>
      <w:r w:rsidR="00FD476B">
        <w:t xml:space="preserve"> </w:t>
      </w:r>
    </w:p>
    <w:p w14:paraId="34D0B7F8" w14:textId="1B32C204" w:rsidR="00832E47" w:rsidRDefault="00832E47" w:rsidP="00832E47">
      <w:pPr>
        <w:pStyle w:val="subSection"/>
        <w:rPr>
          <w:rFonts w:ascii="Aptos Display" w:eastAsia="Aptos Display" w:hAnsi="Aptos Display" w:cs="Aptos Display"/>
          <w:lang w:val="en-US"/>
        </w:rPr>
      </w:pPr>
      <w:r>
        <w:rPr>
          <w:rFonts w:ascii="Aptos Display" w:eastAsia="Aptos Display" w:hAnsi="Aptos Display" w:cs="Aptos Display"/>
          <w:lang w:val="en-US"/>
        </w:rPr>
        <w:t>Forest definition</w:t>
      </w:r>
    </w:p>
    <w:p w14:paraId="5CD771F8" w14:textId="6177C7B5" w:rsidR="00A11F7C" w:rsidRPr="00A11F7C" w:rsidRDefault="00D97DAF" w:rsidP="00A11F7C">
      <w:pPr>
        <w:pStyle w:val="mainTextAgain"/>
        <w:rPr>
          <w:rFonts w:eastAsia="Aptos Display"/>
        </w:rPr>
      </w:pPr>
      <w:r>
        <w:rPr>
          <w:rFonts w:eastAsia="Aptos Display"/>
        </w:rPr>
        <w:t>HILDA</w:t>
      </w:r>
      <w:r w:rsidR="00A11F7C" w:rsidRPr="00A11F7C">
        <w:rPr>
          <w:rFonts w:eastAsia="Aptos Display"/>
        </w:rPr>
        <w:t xml:space="preserve"> </w:t>
      </w:r>
      <w:r>
        <w:rPr>
          <w:rFonts w:eastAsia="Aptos Display"/>
        </w:rPr>
        <w:t>defines</w:t>
      </w:r>
      <w:r w:rsidR="00D4018B">
        <w:rPr>
          <w:rFonts w:eastAsia="Aptos Display"/>
        </w:rPr>
        <w:t xml:space="preserve"> forests</w:t>
      </w:r>
      <w:r w:rsidR="00A11F7C" w:rsidRPr="00A11F7C">
        <w:rPr>
          <w:rFonts w:eastAsia="Aptos Display"/>
        </w:rPr>
        <w:t xml:space="preserve"> as land spanning more than 0.5 hectares with trees higher than 5 meters and a canopy cover of more than 10%, or trees able to reach these thresholds in situ. This definition aligns with the Food and Agriculture Organization (FAO) land use guidelines and incorporates both natural forests and plantations. Forests in HILDA+ are mapped using various high-resolution datasets, including the Copernicus LC100 Global Land Cover map, which provides detailed and accurate spatial representation of forest cover as of the base year 2015.</w:t>
      </w:r>
    </w:p>
    <w:p w14:paraId="53F7CA38" w14:textId="77777777" w:rsidR="00A11F7C" w:rsidRDefault="00A11F7C" w:rsidP="00A11F7C">
      <w:pPr>
        <w:pStyle w:val="mainTextAgain"/>
        <w:rPr>
          <w:rFonts w:eastAsia="Aptos Display"/>
        </w:rPr>
      </w:pPr>
      <w:r w:rsidRPr="00A11F7C">
        <w:rPr>
          <w:rFonts w:eastAsia="Aptos Display"/>
        </w:rPr>
        <w:t>The forest category in HILDA+ includes the follo</w:t>
      </w:r>
      <w:r>
        <w:rPr>
          <w:rFonts w:eastAsia="Aptos Display"/>
        </w:rPr>
        <w:t>wing characteristics:</w:t>
      </w:r>
    </w:p>
    <w:p w14:paraId="6C77AECB" w14:textId="77777777" w:rsidR="00A11F7C" w:rsidRDefault="00A11F7C" w:rsidP="00A11F7C">
      <w:pPr>
        <w:pStyle w:val="mainTextAgain"/>
        <w:numPr>
          <w:ilvl w:val="0"/>
          <w:numId w:val="12"/>
        </w:numPr>
        <w:rPr>
          <w:rFonts w:eastAsia="Aptos Display"/>
        </w:rPr>
      </w:pPr>
      <w:r w:rsidRPr="00A11F7C">
        <w:rPr>
          <w:rFonts w:eastAsia="Aptos Display"/>
        </w:rPr>
        <w:lastRenderedPageBreak/>
        <w:t>Tree Density and Height: Areas dominated by trees that meet the hei</w:t>
      </w:r>
      <w:r>
        <w:rPr>
          <w:rFonts w:eastAsia="Aptos Display"/>
        </w:rPr>
        <w:t>ght and canopy cover thresholds.</w:t>
      </w:r>
    </w:p>
    <w:p w14:paraId="57AFC030" w14:textId="77777777" w:rsidR="00A11F7C" w:rsidRDefault="00A11F7C" w:rsidP="00A11F7C">
      <w:pPr>
        <w:pStyle w:val="mainTextAgain"/>
        <w:numPr>
          <w:ilvl w:val="0"/>
          <w:numId w:val="12"/>
        </w:numPr>
        <w:rPr>
          <w:rFonts w:eastAsia="Aptos Display"/>
        </w:rPr>
      </w:pPr>
      <w:r w:rsidRPr="00A11F7C">
        <w:rPr>
          <w:rFonts w:eastAsia="Aptos Display"/>
        </w:rPr>
        <w:t>Land Use: Both primary forests (undisturbed by human activity) and secondary forests (areas regenerating from previous deforestation) are included.</w:t>
      </w:r>
    </w:p>
    <w:p w14:paraId="70099621" w14:textId="342DAF6D" w:rsidR="00A11F7C" w:rsidRPr="00A11F7C" w:rsidRDefault="00A11F7C" w:rsidP="00A11F7C">
      <w:pPr>
        <w:pStyle w:val="mainTextAgain"/>
        <w:numPr>
          <w:ilvl w:val="0"/>
          <w:numId w:val="12"/>
        </w:numPr>
        <w:rPr>
          <w:rFonts w:eastAsia="Aptos Display"/>
        </w:rPr>
      </w:pPr>
      <w:r w:rsidRPr="00A11F7C">
        <w:rPr>
          <w:rFonts w:eastAsia="Aptos Display"/>
        </w:rPr>
        <w:t>Spatial Coverage: The dataset captures forests at a 1 km x 1 km grid resolution, ensuring detailed spatial representation and allowing for the analysis of forest dynamics over time.</w:t>
      </w:r>
    </w:p>
    <w:p w14:paraId="1A2C5C1E" w14:textId="05F96DEC" w:rsidR="00A07A4E" w:rsidRDefault="00A11F7C" w:rsidP="00ED11A4">
      <w:pPr>
        <w:pStyle w:val="mainTextAgain"/>
        <w:rPr>
          <w:rFonts w:eastAsia="Aptos Display"/>
        </w:rPr>
      </w:pPr>
      <w:r w:rsidRPr="00A11F7C">
        <w:rPr>
          <w:rFonts w:eastAsia="Aptos Display"/>
        </w:rPr>
        <w:t>The forest classification in HILDA+ does not explicitly differentiate between various types of green areas with trees (such as urban parks or agroforestry systems). Instead, it focuses on areas where trees form a significant component of the land cover, contributing to the understanding of broader forest dynamics and their r</w:t>
      </w:r>
      <w:r>
        <w:rPr>
          <w:rFonts w:eastAsia="Aptos Display"/>
        </w:rPr>
        <w:t xml:space="preserve">ole in global land use changes. </w:t>
      </w:r>
      <w:r w:rsidRPr="00A11F7C">
        <w:rPr>
          <w:rFonts w:eastAsia="Aptos Display"/>
        </w:rPr>
        <w:t>By utilizing HILDA+ for our analysis, we ensure</w:t>
      </w:r>
      <w:r w:rsidR="00D6420C">
        <w:rPr>
          <w:rFonts w:eastAsia="Aptos Display"/>
        </w:rPr>
        <w:t>d</w:t>
      </w:r>
      <w:r w:rsidRPr="00A11F7C">
        <w:rPr>
          <w:rFonts w:eastAsia="Aptos Display"/>
        </w:rPr>
        <w:t xml:space="preserve"> a consistent and harmonized approach to defining and mapping forests, enabling a robust examination of forest cover changes and their implications for environmental and climatic processes.</w:t>
      </w:r>
      <w:r w:rsidR="002E3E59">
        <w:rPr>
          <w:rFonts w:eastAsia="Aptos Display"/>
        </w:rPr>
        <w:t xml:space="preserve">  </w:t>
      </w:r>
    </w:p>
    <w:p w14:paraId="76E8853A" w14:textId="694403AB" w:rsidR="00832E47" w:rsidRPr="00501E64" w:rsidRDefault="002E3E59" w:rsidP="00A3319F">
      <w:pPr>
        <w:pStyle w:val="mainTextAgain"/>
      </w:pPr>
      <w:r w:rsidRPr="00501E64">
        <w:rPr>
          <w:b/>
        </w:rPr>
        <w:t>Limitations</w:t>
      </w:r>
      <w:r w:rsidRPr="00501E64">
        <w:t xml:space="preserve">: </w:t>
      </w:r>
      <w:ins w:id="119" w:author="MASSARO Emanuele (JRC-ISPRA)" w:date="2025-04-08T10:12:00Z">
        <w:r w:rsidR="00A3319F">
          <w:t>While the HILDA+ dataset provided a robust framework for our analysis, several limitations should be considered. First, the integration of multiple datasets with varying spatial and temporal resolutions introduces uncertainties. The harmonization process may sacrifice finer details and create discrepancies in land use/cover classification. Second, HILDA+ relies on a static base year (2015) for initial classification, which may not accurately reflect recent forest dynamics. Changes are modeled based on historical trends that may not capture emerging land use patterns.</w:t>
        </w:r>
      </w:ins>
      <w:ins w:id="120" w:author="MASSARO Emanuele (JRC-ISPRA)" w:date="2025-04-08T10:13:00Z">
        <w:r w:rsidR="00A3319F">
          <w:t xml:space="preserve"> </w:t>
        </w:r>
      </w:ins>
      <w:ins w:id="121" w:author="MASSARO Emanuele (JRC-ISPRA)" w:date="2025-04-08T10:12:00Z">
        <w:r w:rsidR="00A3319F">
          <w:t>Additionally, remote sensing data inherently contains errors due to atmospheric conditions, sensor limitations, and misclassification issues that affect forest mapping accuracy. Forest definition variability represents another significant source of uncertainty. The HILDA+ dataset follows FAO forest definitions based on tree height, canopy cover, and minimum area thresholds, but alternative definitions emphasizing different structural characteristics, ecological functions, or land-use practices exist</w:t>
        </w:r>
      </w:ins>
      <w:r w:rsidR="00A3319F">
        <w:fldChar w:fldCharType="begin"/>
      </w:r>
      <w:r w:rsidR="00064492">
        <w:instrText xml:space="preserve"> ADDIN ZOTERO_ITEM CSL_CITATION {"citationID":"ae9q6veii2","properties":{"formattedCitation":"\\super 56\\nosupersub{}","plainCitation":"56","noteIndex":0},"citationItems":[{"id":74,"uris":["http://zotero.org/users/local/OZfMjm9b/items/TB38357X"],"itemData":{"id":74,"type":"article-journal","container-title":"Ambio","DOI":"10.1007/s13280-016-0772-y","ISSN":"0044-7447, 1654-7209","issue":"5","journalAbbreviation":"Ambio","language":"en","page":"538-550","source":"DOI.org (Crossref)","title":"When is a forest a forest? Forest concepts and definitions in the era of forest and landscape restoration","title-short":"When is a forest a forest?","volume":"45","author":[{"family":"Chazdon","given":"Robin L."},{"family":"Brancalion","given":"Pedro H. S."},{"family":"Laestadius","given":"Lars"},{"family":"Bennett-Curry","given":"Aoife"},{"family":"Buckingham","given":"Kathleen"},{"family":"Kumar","given":"Chetan"},{"family":"Moll-Rocek","given":"Julian"},{"family":"Vieira","given":"Ima Célia Guimarães"},{"family":"Wilson","given":"Sarah Jane"}],"issued":{"date-parts":[["2016",9]]}}}],"schema":"https://github.com/citation-style-language/schema/raw/master/csl-citation.json"} </w:instrText>
      </w:r>
      <w:r w:rsidR="00A3319F">
        <w:fldChar w:fldCharType="separate"/>
      </w:r>
      <w:r w:rsidR="00064492" w:rsidRPr="00064492">
        <w:rPr>
          <w:color w:val="000000"/>
          <w:vertAlign w:val="superscript"/>
          <w:lang w:val="en-GB"/>
        </w:rPr>
        <w:t>56</w:t>
      </w:r>
      <w:r w:rsidR="00A3319F">
        <w:fldChar w:fldCharType="end"/>
      </w:r>
      <w:ins w:id="122" w:author="MASSARO Emanuele (JRC-ISPRA)" w:date="2025-04-08T10:12:00Z">
        <w:r w:rsidR="00A3319F">
          <w:t>. These definitional differences can significantly impact forest area estimates and consequently affect FPP numbers and spatial pattern</w:t>
        </w:r>
      </w:ins>
      <w:ins w:id="123" w:author="MASSARO Emanuele (JRC-ISPRA)" w:date="2025-04-08T10:14:00Z">
        <w:r w:rsidR="00A3319F">
          <w:t>s.</w:t>
        </w:r>
      </w:ins>
      <w:ins w:id="124" w:author="MASSARO Emanuele (JRC-ISPRA)" w:date="2025-04-08T10:12:00Z">
        <w:r w:rsidR="00A3319F">
          <w:t xml:space="preserve"> For example, definitions with higher canopy cover thresholds would identify fewer forested areas, potentially underestimating FPP values, while more inclusive definitions might overestimate forest proximity relationships.</w:t>
        </w:r>
      </w:ins>
      <w:ins w:id="125" w:author="MASSARO Emanuele (JRC-ISPRA)" w:date="2025-04-08T10:13:00Z">
        <w:r w:rsidR="00A3319F">
          <w:t xml:space="preserve"> </w:t>
        </w:r>
      </w:ins>
      <w:ins w:id="126" w:author="MASSARO Emanuele (JRC-ISPRA)" w:date="2025-04-08T10:12:00Z">
        <w:r w:rsidR="00A3319F">
          <w:t xml:space="preserve">Furthermore, HILDA+ does not differentiate between natural forests and </w:t>
        </w:r>
        <w:r w:rsidR="00A3319F">
          <w:lastRenderedPageBreak/>
          <w:t>plantations, which have distinct ecological characteristics and human-forest interaction patterns. These various sources of uncertainty should be carefully considered when interpreting our results and when comparing our FPP estimates with those from other studies and datasets.</w:t>
        </w:r>
      </w:ins>
      <w:del w:id="127" w:author="MASSARO Emanuele (JRC-ISPRA)" w:date="2025-04-08T10:12:00Z">
        <w:r w:rsidRPr="00501E64" w:rsidDel="00A3319F">
          <w:delText>While the HILDA+ dataset offer</w:delText>
        </w:r>
        <w:r w:rsidR="00D6420C" w:rsidDel="00A3319F">
          <w:delText>ed</w:delText>
        </w:r>
        <w:r w:rsidRPr="00501E64" w:rsidDel="00A3319F">
          <w:delText xml:space="preserve"> a robust framework for analyzing forest cover, there are </w:delText>
        </w:r>
        <w:r w:rsidR="00501E64" w:rsidDel="00A3319F">
          <w:delText>several limitations to consider.</w:delText>
        </w:r>
        <w:r w:rsidR="00975169" w:rsidDel="00A3319F">
          <w:delText xml:space="preserve"> </w:delText>
        </w:r>
        <w:r w:rsidR="00E915E8" w:rsidRPr="00E915E8" w:rsidDel="00A3319F">
          <w:delText>The integration of multiple datasets with varying spatial and temporal resolutions can introduce uncertainties. Harmonizing these datasets may lead to the loss of finer details and potential discrepancies in land use/cover classification.</w:delText>
        </w:r>
        <w:r w:rsidR="00E915E8" w:rsidDel="00A3319F">
          <w:delText xml:space="preserve"> </w:delText>
        </w:r>
        <w:r w:rsidR="00975169" w:rsidRPr="00975169" w:rsidDel="00A3319F">
          <w:delText xml:space="preserve">The use of a static base year (2015) for the initial classification may not </w:delText>
        </w:r>
        <w:r w:rsidR="009C69CF" w:rsidDel="00A3319F">
          <w:delText xml:space="preserve">accurately </w:delText>
        </w:r>
        <w:r w:rsidR="00975169" w:rsidRPr="00975169" w:rsidDel="00A3319F">
          <w:delText>reflect recent changes in forest cover dynamics. Subsequent changes are modeled based on historical trends, which may not capture new developments or shifts in land use patterns.</w:delText>
        </w:r>
        <w:r w:rsidR="00975169" w:rsidDel="00A3319F">
          <w:delText xml:space="preserve"> Moreover, r</w:delText>
        </w:r>
        <w:r w:rsidR="00975169" w:rsidRPr="00975169" w:rsidDel="00A3319F">
          <w:delText>emote sensing data are subject to errors due to atmospheric conditions, sensor limitations, and misclassifications. These uncertainties can affect the accuracy of forest cover mapping and change detection.</w:delText>
        </w:r>
      </w:del>
    </w:p>
    <w:p w14:paraId="6A18B0B6" w14:textId="0541B8C9" w:rsidR="2FAF239B" w:rsidRDefault="2FAF239B" w:rsidP="147BA12E">
      <w:pPr>
        <w:pStyle w:val="subSection"/>
        <w:rPr>
          <w:rFonts w:ascii="Aptos Display" w:eastAsia="Aptos Display" w:hAnsi="Aptos Display" w:cs="Aptos Display"/>
          <w:lang w:val="en-US"/>
        </w:rPr>
      </w:pPr>
      <w:r w:rsidRPr="147BA12E">
        <w:rPr>
          <w:rFonts w:ascii="Aptos Display" w:eastAsia="Aptos Display" w:hAnsi="Aptos Display" w:cs="Aptos Display"/>
          <w:lang w:val="en-US"/>
        </w:rPr>
        <w:t xml:space="preserve">Forest area per </w:t>
      </w:r>
      <w:r w:rsidR="00F5156E">
        <w:rPr>
          <w:rFonts w:ascii="Aptos Display" w:eastAsia="Aptos Display" w:hAnsi="Aptos Display" w:cs="Aptos Display"/>
          <w:lang w:val="en-US"/>
        </w:rPr>
        <w:t>person</w:t>
      </w:r>
    </w:p>
    <w:p w14:paraId="53F70EAC" w14:textId="0BA84782" w:rsidR="63A8676E" w:rsidRDefault="0036103A" w:rsidP="00ED11A4">
      <w:pPr>
        <w:pStyle w:val="mainTextAgain"/>
      </w:pPr>
      <w:r>
        <w:t>We define</w:t>
      </w:r>
      <w:r w:rsidR="00A25D99">
        <w:t>d</w:t>
      </w:r>
      <w:r>
        <w:t xml:space="preserve"> t</w:t>
      </w:r>
      <w:r w:rsidR="63A8676E" w:rsidRPr="147BA12E">
        <w:t xml:space="preserve">he Forest Area per </w:t>
      </w:r>
      <w:r w:rsidR="0074280E">
        <w:t>Person</w:t>
      </w:r>
      <w:r w:rsidR="63A8676E" w:rsidRPr="147BA12E">
        <w:t xml:space="preserve"> (FA</w:t>
      </w:r>
      <w:r w:rsidR="0074280E">
        <w:t>P</w:t>
      </w:r>
      <w:r w:rsidR="63A8676E" w:rsidRPr="147BA12E">
        <w:t>) raster by summing</w:t>
      </w:r>
      <w:r w:rsidR="0013302B">
        <w:t>, in each window,</w:t>
      </w:r>
      <w:r w:rsidR="63A8676E" w:rsidRPr="147BA12E">
        <w:t xml:space="preserve"> the forest pixels and dividing by the sum of the population living in each pixel of the original datasets.</w:t>
      </w:r>
    </w:p>
    <w:p w14:paraId="44E3C60D" w14:textId="0E388569" w:rsidR="147BA12E" w:rsidRDefault="147BA12E" w:rsidP="147BA12E">
      <w:pPr>
        <w:pStyle w:val="mainTextOk"/>
        <w:keepNext/>
        <w:keepLines/>
        <w:jc w:val="center"/>
      </w:pPr>
      <m:oMathPara>
        <m:oMath>
          <m:r>
            <w:rPr>
              <w:rFonts w:ascii="Cambria Math" w:hAnsi="Cambria Math"/>
            </w:rPr>
            <m:t>FA</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F</m:t>
                      </m:r>
                    </m:e>
                    <m:sub>
                      <m:r>
                        <w:rPr>
                          <w:rFonts w:ascii="Cambria Math" w:hAnsi="Cambria Math"/>
                        </w:rPr>
                        <m:t>j</m:t>
                      </m:r>
                    </m:sub>
                  </m:sSub>
                </m:e>
              </m:nary>
            </m:num>
            <m:den>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P</m:t>
                      </m:r>
                    </m:e>
                    <m:sub>
                      <m:r>
                        <w:rPr>
                          <w:rFonts w:ascii="Cambria Math" w:hAnsi="Cambria Math"/>
                        </w:rPr>
                        <m:t>j </m:t>
                      </m:r>
                    </m:sub>
                  </m:sSub>
                </m:e>
              </m:nary>
            </m:den>
          </m:f>
          <m:r>
            <w:rPr>
              <w:rFonts w:ascii="Cambria Math" w:hAnsi="Cambria Math"/>
            </w:rPr>
            <m:t> </m:t>
          </m:r>
        </m:oMath>
      </m:oMathPara>
    </w:p>
    <w:p w14:paraId="67413EA4" w14:textId="7CE49CC3" w:rsidR="56CE8954" w:rsidRDefault="56CE8954" w:rsidP="12032517">
      <w:pPr>
        <w:pStyle w:val="mainTextAgain"/>
        <w:rPr>
          <w:i/>
          <w:iCs/>
        </w:rPr>
      </w:pPr>
      <w:r>
        <w:t xml:space="preserve">Where </w:t>
      </w:r>
      <w:r w:rsidRPr="0036103A">
        <w:rPr>
          <w:i/>
          <w:u w:val="single"/>
        </w:rPr>
        <w:t>P</w:t>
      </w:r>
      <w:r>
        <w:t xml:space="preserve"> and </w:t>
      </w:r>
      <w:r w:rsidRPr="0036103A">
        <w:rPr>
          <w:i/>
        </w:rPr>
        <w:t>F</w:t>
      </w:r>
      <w:r>
        <w:t xml:space="preserve"> are respectively the population layer and th</w:t>
      </w:r>
      <w:r w:rsidR="30373E8E">
        <w:t>e</w:t>
      </w:r>
      <w:r>
        <w:t xml:space="preserve"> forest </w:t>
      </w:r>
      <w:r w:rsidR="639FCB82">
        <w:t>data at</w:t>
      </w:r>
      <w:r>
        <w:t xml:space="preserve"> 1km resolution. </w:t>
      </w:r>
      <w:r w:rsidR="00930752">
        <w:t>For e</w:t>
      </w:r>
      <w:r>
        <w:t xml:space="preserve">ach window at 50km resolution, </w:t>
      </w:r>
      <w:proofErr w:type="spellStart"/>
      <w:r w:rsidRPr="12032517">
        <w:rPr>
          <w:i/>
          <w:iCs/>
        </w:rPr>
        <w:t>FA</w:t>
      </w:r>
      <w:r w:rsidR="00F5156E">
        <w:rPr>
          <w:i/>
          <w:iCs/>
        </w:rPr>
        <w:t>P</w:t>
      </w:r>
      <w:r w:rsidR="0036103A">
        <w:rPr>
          <w:i/>
          <w:iCs/>
          <w:vertAlign w:val="subscript"/>
        </w:rPr>
        <w:t>w</w:t>
      </w:r>
      <w:proofErr w:type="spellEnd"/>
      <w:r>
        <w:t xml:space="preserve"> is defined by the above equation where </w:t>
      </w:r>
      <w:proofErr w:type="spellStart"/>
      <w:r>
        <w:t>P</w:t>
      </w:r>
      <w:r w:rsidRPr="12032517">
        <w:rPr>
          <w:vertAlign w:val="subscript"/>
        </w:rPr>
        <w:t>j</w:t>
      </w:r>
      <w:proofErr w:type="spellEnd"/>
      <w:r>
        <w:t xml:space="preserve"> and F</w:t>
      </w:r>
      <w:r w:rsidRPr="12032517">
        <w:rPr>
          <w:vertAlign w:val="subscript"/>
        </w:rPr>
        <w:t>j</w:t>
      </w:r>
      <w:r>
        <w:t xml:space="preserve"> are respectively the amount of people living the in the pixel </w:t>
      </w:r>
      <w:r w:rsidRPr="12032517">
        <w:rPr>
          <w:i/>
          <w:iCs/>
        </w:rPr>
        <w:t>j</w:t>
      </w:r>
      <w:r>
        <w:t xml:space="preserve"> and </w:t>
      </w:r>
      <w:r w:rsidR="18835DB2">
        <w:t xml:space="preserve">the forest pixel (0 non-forest, 1 forest) in the pixel </w:t>
      </w:r>
      <w:r w:rsidR="18835DB2" w:rsidRPr="12032517">
        <w:rPr>
          <w:i/>
          <w:iCs/>
        </w:rPr>
        <w:t>j</w:t>
      </w:r>
      <w:r w:rsidR="348539C7" w:rsidRPr="12032517">
        <w:rPr>
          <w:i/>
          <w:iCs/>
        </w:rPr>
        <w:t>.</w:t>
      </w:r>
      <w:r w:rsidR="783795D3" w:rsidRPr="12032517">
        <w:rPr>
          <w:i/>
          <w:iCs/>
        </w:rPr>
        <w:t xml:space="preserve"> </w:t>
      </w:r>
      <w:r w:rsidR="783795D3">
        <w:t>The unit of measure is</w:t>
      </w:r>
      <w:r w:rsidR="0036103A">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⋅perso</m:t>
        </m:r>
        <m:sSup>
          <m:sSupPr>
            <m:ctrlPr>
              <w:rPr>
                <w:rFonts w:ascii="Cambria Math" w:hAnsi="Cambria Math"/>
                <w:i/>
              </w:rPr>
            </m:ctrlPr>
          </m:sSupPr>
          <m:e>
            <m:r>
              <w:rPr>
                <w:rFonts w:ascii="Cambria Math" w:hAnsi="Cambria Math"/>
              </w:rPr>
              <m:t>n</m:t>
            </m:r>
          </m:e>
          <m:sup>
            <m:r>
              <w:rPr>
                <w:rFonts w:ascii="Cambria Math" w:hAnsi="Cambria Math"/>
              </w:rPr>
              <m:t>-1</m:t>
            </m:r>
          </m:sup>
        </m:sSup>
      </m:oMath>
      <w:r w:rsidR="783795D3">
        <w:t>.</w:t>
      </w:r>
      <w:r w:rsidR="0013302B">
        <w:t xml:space="preserve"> This </w:t>
      </w:r>
      <w:r w:rsidR="00930752">
        <w:t xml:space="preserve">also </w:t>
      </w:r>
      <w:r w:rsidR="0013302B">
        <w:t>include</w:t>
      </w:r>
      <w:r w:rsidR="00930752">
        <w:t>s</w:t>
      </w:r>
      <w:r w:rsidR="0013302B">
        <w:t xml:space="preserve"> the people that are not living in </w:t>
      </w:r>
      <w:r w:rsidR="00930752">
        <w:t xml:space="preserve">a </w:t>
      </w:r>
      <w:r w:rsidR="0013302B">
        <w:t>forest.</w:t>
      </w:r>
    </w:p>
    <w:p w14:paraId="301794C7" w14:textId="5F6C4F62" w:rsidR="348539C7" w:rsidRDefault="348539C7" w:rsidP="147BA12E">
      <w:pPr>
        <w:pStyle w:val="subSection"/>
        <w:rPr>
          <w:lang w:val="en-US"/>
        </w:rPr>
      </w:pPr>
      <w:r w:rsidRPr="147BA12E">
        <w:rPr>
          <w:lang w:val="en-US"/>
        </w:rPr>
        <w:t xml:space="preserve">Distance to forest </w:t>
      </w:r>
    </w:p>
    <w:p w14:paraId="64BD398D" w14:textId="069DAF1F" w:rsidR="147BA12E" w:rsidRDefault="00BE1111" w:rsidP="00CF0CF4">
      <w:pPr>
        <w:pStyle w:val="mainTextAgain"/>
      </w:pPr>
      <w:r>
        <w:t>We used GUIDOS toolbox</w:t>
      </w:r>
      <w:r>
        <w:fldChar w:fldCharType="begin"/>
      </w:r>
      <w:r w:rsidR="00064492">
        <w:instrText xml:space="preserve"> ADDIN ZOTERO_ITEM CSL_CITATION {"citationID":"jRtAsHrA","properties":{"formattedCitation":"\\super 54\\nosupersub{}","plainCitation":"54","noteIndex":0},"citationItems":[{"id":"XXoAqS0A/pbQdkV5a","uris":["http://zotero.org/users/local/75HuZQAn/items/YQNKGI74","http://zotero.org/users/3544650/items/YQNKGI74"],"itemData":{"id":42,"type":"article-journal","abstract":"Ecologists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fldChar w:fldCharType="separate"/>
      </w:r>
      <w:r w:rsidR="00064492" w:rsidRPr="00064492">
        <w:rPr>
          <w:color w:val="000000"/>
          <w:vertAlign w:val="superscript"/>
          <w:lang w:val="en-GB"/>
        </w:rPr>
        <w:t>54</w:t>
      </w:r>
      <w:r>
        <w:fldChar w:fldCharType="end"/>
      </w:r>
      <w:r>
        <w:t xml:space="preserve"> to generate the distance to forest dataset, which </w:t>
      </w:r>
      <w:r w:rsidR="00930752">
        <w:t xml:space="preserve">we </w:t>
      </w:r>
      <w:r>
        <w:t>then used to compute the subsequent metrics.</w:t>
      </w:r>
      <w:r w:rsidR="348539C7">
        <w:t xml:space="preserve"> Starting from the land use dataset, we set each pixel 0 as background, 1 if the land use was a non-forest pixel, and 2 if it was </w:t>
      </w:r>
      <w:r w:rsidR="00930752">
        <w:t xml:space="preserve">a </w:t>
      </w:r>
      <w:r w:rsidR="348539C7">
        <w:t>forest pixel. On any location of this map, the pixel value displays the shortest Euclidean distance to the nearest forest boundary. To assess the distance to forest we set as zeros all the values inside the forests including the forest boundary and as positive values all the distances in non-forest areas.</w:t>
      </w:r>
      <w:r w:rsidR="238F6F19">
        <w:t xml:space="preserve"> The unit of measure</w:t>
      </w:r>
      <w:r w:rsidR="004744D5">
        <w:t>ment</w:t>
      </w:r>
      <w:r w:rsidR="238F6F19">
        <w:t xml:space="preserve"> is km.</w:t>
      </w:r>
    </w:p>
    <w:p w14:paraId="44E29562" w14:textId="54E589BB" w:rsidR="63A8676E" w:rsidRDefault="23221F66" w:rsidP="12032517">
      <w:pPr>
        <w:pStyle w:val="subSection"/>
        <w:rPr>
          <w:lang w:val="en-US"/>
        </w:rPr>
      </w:pPr>
      <w:r w:rsidRPr="12032517">
        <w:rPr>
          <w:lang w:val="en-US"/>
        </w:rPr>
        <w:t>Forest proxim</w:t>
      </w:r>
      <w:r w:rsidR="004744D5">
        <w:rPr>
          <w:lang w:val="en-US"/>
        </w:rPr>
        <w:t>ate</w:t>
      </w:r>
      <w:r w:rsidRPr="12032517">
        <w:rPr>
          <w:lang w:val="en-US"/>
        </w:rPr>
        <w:t xml:space="preserve"> people</w:t>
      </w:r>
    </w:p>
    <w:p w14:paraId="79586696" w14:textId="097983EA" w:rsidR="63A8676E" w:rsidRDefault="23221F66" w:rsidP="12032517">
      <w:pPr>
        <w:pStyle w:val="mainTextAgain"/>
        <w:rPr>
          <w:ins w:id="128" w:author="MASSARO Emanuele (JRC-ISPRA)" w:date="2025-04-07T14:11:00Z"/>
        </w:rPr>
      </w:pPr>
      <w:r>
        <w:t>As defined by Newton at al.</w:t>
      </w:r>
      <w:r w:rsidR="004744D5">
        <w:t xml:space="preserve"> (2020)</w:t>
      </w:r>
      <w:r>
        <w:t xml:space="preserve">, the Forest Proximate People (FPP) indicator counts the rural population living within a particular distance from a forest. By considering the population dataset and distance data, we were able to assess the number of FPP at different distances in a moving window of 50km x 50km. As for the other indicators, we aggregated the 1km resolution data to a </w:t>
      </w:r>
      <w:r>
        <w:lastRenderedPageBreak/>
        <w:t xml:space="preserve">50km x 50km resolution data. In each window, we computed FPP as the number of persons living </w:t>
      </w:r>
      <w:r w:rsidR="00E401FD">
        <w:t>with</w:t>
      </w:r>
      <w:r>
        <w:t>in a given distance to the forest.</w:t>
      </w:r>
      <w:ins w:id="129" w:author="MASSARO Emanuele (JRC-ISPRA)" w:date="2025-04-07T14:11:00Z">
        <w:r w:rsidR="00D72689">
          <w:t xml:space="preserve"> </w:t>
        </w:r>
      </w:ins>
    </w:p>
    <w:p w14:paraId="60473806" w14:textId="4E8714E6" w:rsidR="00D72689" w:rsidRDefault="00D72689" w:rsidP="00D72689">
      <w:pPr>
        <w:pStyle w:val="mainText"/>
        <w:rPr>
          <w:ins w:id="130" w:author="MASSARO Emanuele (JRC-ISPRA)" w:date="2025-04-07T14:12:00Z"/>
          <w:rFonts w:eastAsia="Times New Roman" w:cs="Times New Roman"/>
          <w:color w:val="000000" w:themeColor="text1"/>
          <w:lang w:val="en-GB"/>
        </w:rPr>
      </w:pPr>
      <w:ins w:id="131" w:author="MASSARO Emanuele (JRC-ISPRA)" w:date="2025-04-07T14:12:00Z">
        <w:r>
          <w:t xml:space="preserve">In order to factor out the effect of population growth from the trend analysis we define an index of </w:t>
        </w:r>
        <w:r w:rsidRPr="00C543B4">
          <w:t xml:space="preserve">relative change of the normalized value of FPP </w:t>
        </w:r>
        <w:r>
          <w:t xml:space="preserve">defined </w:t>
        </w:r>
        <w:proofErr w:type="gramStart"/>
        <w:r>
          <w:t>as:</w:t>
        </w:r>
        <w:r>
          <w:rPr>
            <w:rFonts w:eastAsia="Times New Roman" w:cs="Times New Roman"/>
            <w:color w:val="000000" w:themeColor="text1"/>
            <w:lang w:val="en-GB"/>
          </w:rPr>
          <w:t>.</w:t>
        </w:r>
        <w:proofErr w:type="gramEnd"/>
        <w:r>
          <w:rPr>
            <w:rFonts w:eastAsia="Times New Roman" w:cs="Times New Roman"/>
            <w:color w:val="000000" w:themeColor="text1"/>
            <w:lang w:val="en-GB"/>
          </w:rPr>
          <w:t xml:space="preserve"> </w:t>
        </w:r>
      </w:ins>
    </w:p>
    <w:p w14:paraId="284DB9E1" w14:textId="77777777" w:rsidR="00D72689" w:rsidRDefault="00000000" w:rsidP="00D72689">
      <w:pPr>
        <w:pStyle w:val="mainText"/>
        <w:rPr>
          <w:ins w:id="132" w:author="MASSARO Emanuele (JRC-ISPRA)" w:date="2025-04-07T14:11:00Z"/>
          <w:rFonts w:eastAsia="Times New Roman" w:cs="Times New Roman"/>
          <w:color w:val="000000" w:themeColor="text1"/>
          <w:lang w:val="en-GB"/>
        </w:rPr>
      </w:pPr>
      <m:oMath>
        <m:acc>
          <m:accPr>
            <m:chr m:val="̅"/>
            <m:ctrlPr>
              <w:ins w:id="133" w:author="MASSARO Emanuele (JRC-ISPRA)" w:date="2025-04-07T14:11:00Z">
                <w:rPr>
                  <w:rFonts w:ascii="Cambria Math" w:eastAsia="Times New Roman" w:hAnsi="Cambria Math" w:cs="Times New Roman"/>
                  <w:i/>
                  <w:color w:val="000000" w:themeColor="text1"/>
                  <w:lang w:val="en-GB"/>
                </w:rPr>
              </w:ins>
            </m:ctrlPr>
          </m:accPr>
          <m:e>
            <m:r>
              <w:ins w:id="134" w:author="MASSARO Emanuele (JRC-ISPRA)" w:date="2025-04-07T14:11:00Z">
                <w:rPr>
                  <w:rFonts w:ascii="Cambria Math" w:eastAsia="Times New Roman" w:hAnsi="Cambria Math" w:cs="Times New Roman"/>
                  <w:color w:val="000000" w:themeColor="text1"/>
                  <w:lang w:val="en-GB"/>
                </w:rPr>
                <m:t>FPP</m:t>
              </w:ins>
            </m:r>
          </m:e>
        </m:acc>
        <m:d>
          <m:dPr>
            <m:begChr m:val="["/>
            <m:endChr m:val="]"/>
            <m:ctrlPr>
              <w:ins w:id="135" w:author="MASSARO Emanuele (JRC-ISPRA)" w:date="2025-04-07T14:11:00Z">
                <w:rPr>
                  <w:rFonts w:ascii="Cambria Math" w:eastAsia="Times New Roman" w:hAnsi="Cambria Math" w:cs="Times New Roman"/>
                  <w:i/>
                  <w:color w:val="000000" w:themeColor="text1"/>
                  <w:lang w:val="en-GB"/>
                </w:rPr>
              </w:ins>
            </m:ctrlPr>
          </m:dPr>
          <m:e>
            <m:r>
              <w:ins w:id="136" w:author="MASSARO Emanuele (JRC-ISPRA)" w:date="2025-04-07T14:11:00Z">
                <w:rPr>
                  <w:rFonts w:ascii="Cambria Math" w:eastAsia="Times New Roman" w:hAnsi="Cambria Math" w:cs="Times New Roman"/>
                  <w:color w:val="000000" w:themeColor="text1"/>
                  <w:lang w:val="en-GB"/>
                </w:rPr>
                <m:t>%</m:t>
              </w:ins>
            </m:r>
          </m:e>
        </m:d>
        <m:r>
          <w:ins w:id="137" w:author="MASSARO Emanuele (JRC-ISPRA)" w:date="2025-04-07T14:11:00Z">
            <w:rPr>
              <w:rFonts w:ascii="Cambria Math" w:eastAsia="Times New Roman" w:hAnsi="Cambria Math" w:cs="Times New Roman"/>
              <w:color w:val="000000" w:themeColor="text1"/>
              <w:lang w:val="en-GB"/>
            </w:rPr>
            <m:t>=100*(</m:t>
          </w:ins>
        </m:r>
        <m:acc>
          <m:accPr>
            <m:chr m:val="̅"/>
            <m:ctrlPr>
              <w:ins w:id="138" w:author="MASSARO Emanuele (JRC-ISPRA)" w:date="2025-04-07T14:11:00Z">
                <w:rPr>
                  <w:rFonts w:ascii="Cambria Math" w:eastAsia="Times New Roman" w:hAnsi="Cambria Math" w:cs="Times New Roman"/>
                  <w:i/>
                  <w:color w:val="000000" w:themeColor="text1"/>
                  <w:lang w:val="en-GB"/>
                </w:rPr>
              </w:ins>
            </m:ctrlPr>
          </m:accPr>
          <m:e>
            <m:r>
              <w:ins w:id="139" w:author="MASSARO Emanuele (JRC-ISPRA)" w:date="2025-04-07T14:11:00Z">
                <w:rPr>
                  <w:rFonts w:ascii="Cambria Math" w:eastAsia="Times New Roman" w:hAnsi="Cambria Math" w:cs="Times New Roman"/>
                  <w:color w:val="000000" w:themeColor="text1"/>
                  <w:lang w:val="en-GB"/>
                </w:rPr>
                <m:t>FPP</m:t>
              </w:ins>
            </m:r>
          </m:e>
        </m:acc>
        <m:d>
          <m:dPr>
            <m:ctrlPr>
              <w:ins w:id="140" w:author="MASSARO Emanuele (JRC-ISPRA)" w:date="2025-04-07T14:11:00Z">
                <w:rPr>
                  <w:rFonts w:ascii="Cambria Math" w:eastAsia="Times New Roman" w:hAnsi="Cambria Math" w:cs="Times New Roman"/>
                  <w:i/>
                  <w:color w:val="000000" w:themeColor="text1"/>
                  <w:lang w:val="en-GB"/>
                </w:rPr>
              </w:ins>
            </m:ctrlPr>
          </m:dPr>
          <m:e>
            <m:r>
              <w:ins w:id="141" w:author="MASSARO Emanuele (JRC-ISPRA)" w:date="2025-04-07T14:11:00Z">
                <w:rPr>
                  <w:rFonts w:ascii="Cambria Math" w:eastAsia="Times New Roman" w:hAnsi="Cambria Math" w:cs="Times New Roman"/>
                  <w:color w:val="000000" w:themeColor="text1"/>
                  <w:lang w:val="en-GB"/>
                </w:rPr>
                <m:t>2020</m:t>
              </w:ins>
            </m:r>
          </m:e>
        </m:d>
        <m:r>
          <w:ins w:id="142" w:author="MASSARO Emanuele (JRC-ISPRA)" w:date="2025-04-07T14:11:00Z">
            <w:rPr>
              <w:rFonts w:ascii="Cambria Math" w:eastAsia="Times New Roman" w:hAnsi="Cambria Math" w:cs="Times New Roman"/>
              <w:color w:val="000000" w:themeColor="text1"/>
              <w:lang w:val="en-GB"/>
            </w:rPr>
            <m:t>-</m:t>
          </w:ins>
        </m:r>
        <m:acc>
          <m:accPr>
            <m:chr m:val="̅"/>
            <m:ctrlPr>
              <w:ins w:id="143" w:author="MASSARO Emanuele (JRC-ISPRA)" w:date="2025-04-07T14:11:00Z">
                <w:rPr>
                  <w:rFonts w:ascii="Cambria Math" w:eastAsia="Times New Roman" w:hAnsi="Cambria Math" w:cs="Times New Roman"/>
                  <w:i/>
                  <w:color w:val="000000" w:themeColor="text1"/>
                  <w:lang w:val="en-GB"/>
                </w:rPr>
              </w:ins>
            </m:ctrlPr>
          </m:accPr>
          <m:e>
            <m:r>
              <w:ins w:id="144" w:author="MASSARO Emanuele (JRC-ISPRA)" w:date="2025-04-07T14:11:00Z">
                <w:rPr>
                  <w:rFonts w:ascii="Cambria Math" w:eastAsia="Times New Roman" w:hAnsi="Cambria Math" w:cs="Times New Roman"/>
                  <w:color w:val="000000" w:themeColor="text1"/>
                  <w:lang w:val="en-GB"/>
                </w:rPr>
                <m:t>FPP</m:t>
              </w:ins>
            </m:r>
          </m:e>
        </m:acc>
        <m:d>
          <m:dPr>
            <m:ctrlPr>
              <w:ins w:id="145" w:author="MASSARO Emanuele (JRC-ISPRA)" w:date="2025-04-07T14:11:00Z">
                <w:rPr>
                  <w:rFonts w:ascii="Cambria Math" w:eastAsia="Times New Roman" w:hAnsi="Cambria Math" w:cs="Times New Roman"/>
                  <w:i/>
                  <w:color w:val="000000" w:themeColor="text1"/>
                  <w:lang w:val="en-GB"/>
                </w:rPr>
              </w:ins>
            </m:ctrlPr>
          </m:dPr>
          <m:e>
            <m:r>
              <w:ins w:id="146" w:author="MASSARO Emanuele (JRC-ISPRA)" w:date="2025-04-07T14:11:00Z">
                <w:rPr>
                  <w:rFonts w:ascii="Cambria Math" w:eastAsia="Times New Roman" w:hAnsi="Cambria Math" w:cs="Times New Roman"/>
                  <w:color w:val="000000" w:themeColor="text1"/>
                  <w:lang w:val="en-GB"/>
                </w:rPr>
                <m:t>1975</m:t>
              </w:ins>
            </m:r>
          </m:e>
        </m:d>
        <m:r>
          <w:ins w:id="147" w:author="MASSARO Emanuele (JRC-ISPRA)" w:date="2025-04-07T14:11:00Z">
            <w:rPr>
              <w:rFonts w:ascii="Cambria Math" w:eastAsia="Times New Roman" w:hAnsi="Cambria Math" w:cs="Times New Roman"/>
              <w:color w:val="000000" w:themeColor="text1"/>
              <w:lang w:val="en-GB"/>
            </w:rPr>
            <m:t>)/</m:t>
          </w:ins>
        </m:r>
        <m:acc>
          <m:accPr>
            <m:chr m:val="̅"/>
            <m:ctrlPr>
              <w:ins w:id="148" w:author="MASSARO Emanuele (JRC-ISPRA)" w:date="2025-04-07T14:11:00Z">
                <w:rPr>
                  <w:rFonts w:ascii="Cambria Math" w:eastAsia="Times New Roman" w:hAnsi="Cambria Math" w:cs="Times New Roman"/>
                  <w:i/>
                  <w:color w:val="000000" w:themeColor="text1"/>
                  <w:lang w:val="en-GB"/>
                </w:rPr>
              </w:ins>
            </m:ctrlPr>
          </m:accPr>
          <m:e>
            <m:r>
              <w:ins w:id="149" w:author="MASSARO Emanuele (JRC-ISPRA)" w:date="2025-04-07T14:11:00Z">
                <w:rPr>
                  <w:rFonts w:ascii="Cambria Math" w:eastAsia="Times New Roman" w:hAnsi="Cambria Math" w:cs="Times New Roman"/>
                  <w:color w:val="000000" w:themeColor="text1"/>
                  <w:lang w:val="en-GB"/>
                </w:rPr>
                <m:t>FPP</m:t>
              </w:ins>
            </m:r>
          </m:e>
        </m:acc>
        <m:d>
          <m:dPr>
            <m:ctrlPr>
              <w:ins w:id="150" w:author="MASSARO Emanuele (JRC-ISPRA)" w:date="2025-04-07T14:11:00Z">
                <w:rPr>
                  <w:rFonts w:ascii="Cambria Math" w:eastAsia="Times New Roman" w:hAnsi="Cambria Math" w:cs="Times New Roman"/>
                  <w:i/>
                  <w:color w:val="000000" w:themeColor="text1"/>
                  <w:lang w:val="en-GB"/>
                </w:rPr>
              </w:ins>
            </m:ctrlPr>
          </m:dPr>
          <m:e>
            <m:r>
              <w:ins w:id="151" w:author="MASSARO Emanuele (JRC-ISPRA)" w:date="2025-04-07T14:11:00Z">
                <w:rPr>
                  <w:rFonts w:ascii="Cambria Math" w:eastAsia="Times New Roman" w:hAnsi="Cambria Math" w:cs="Times New Roman"/>
                  <w:color w:val="000000" w:themeColor="text1"/>
                  <w:lang w:val="en-GB"/>
                </w:rPr>
                <m:t>1975</m:t>
              </w:ins>
            </m:r>
          </m:e>
        </m:d>
      </m:oMath>
      <w:ins w:id="152" w:author="MASSARO Emanuele (JRC-ISPRA)" w:date="2025-04-07T14:11:00Z">
        <w:r w:rsidR="00D72689">
          <w:rPr>
            <w:rFonts w:eastAsia="Times New Roman" w:cs="Times New Roman"/>
            <w:color w:val="000000" w:themeColor="text1"/>
            <w:lang w:val="en-GB"/>
          </w:rPr>
          <w:t xml:space="preserve"> </w:t>
        </w:r>
      </w:ins>
    </w:p>
    <w:p w14:paraId="48E0B3EC" w14:textId="77777777" w:rsidR="00D72689" w:rsidRDefault="00D72689" w:rsidP="00D72689">
      <w:pPr>
        <w:pStyle w:val="mainText"/>
        <w:rPr>
          <w:ins w:id="153" w:author="MASSARO Emanuele (JRC-ISPRA)" w:date="2025-04-07T14:11:00Z"/>
          <w:rFonts w:eastAsia="Times New Roman" w:cs="Times New Roman"/>
          <w:color w:val="000000" w:themeColor="text1"/>
          <w:lang w:val="en-GB"/>
        </w:rPr>
      </w:pPr>
      <w:ins w:id="154" w:author="MASSARO Emanuele (JRC-ISPRA)" w:date="2025-04-07T14:11:00Z">
        <w:r>
          <w:rPr>
            <w:rFonts w:eastAsia="Times New Roman" w:cs="Times New Roman"/>
            <w:color w:val="000000" w:themeColor="text1"/>
            <w:lang w:val="en-GB"/>
          </w:rPr>
          <w:t xml:space="preserve">where </w:t>
        </w:r>
      </w:ins>
      <m:oMath>
        <m:acc>
          <m:accPr>
            <m:chr m:val="̅"/>
            <m:ctrlPr>
              <w:ins w:id="155" w:author="MASSARO Emanuele (JRC-ISPRA)" w:date="2025-04-07T14:11:00Z">
                <w:rPr>
                  <w:rFonts w:ascii="Cambria Math" w:eastAsia="Times New Roman" w:hAnsi="Cambria Math" w:cs="Times New Roman"/>
                  <w:i/>
                  <w:color w:val="000000" w:themeColor="text1"/>
                  <w:lang w:val="en-GB"/>
                </w:rPr>
              </w:ins>
            </m:ctrlPr>
          </m:accPr>
          <m:e>
            <m:r>
              <w:ins w:id="156" w:author="MASSARO Emanuele (JRC-ISPRA)" w:date="2025-04-07T14:11:00Z">
                <w:rPr>
                  <w:rFonts w:ascii="Cambria Math" w:eastAsia="Times New Roman" w:hAnsi="Cambria Math" w:cs="Times New Roman"/>
                  <w:color w:val="000000" w:themeColor="text1"/>
                  <w:lang w:val="en-GB"/>
                </w:rPr>
                <m:t>FPP</m:t>
              </w:ins>
            </m:r>
          </m:e>
        </m:acc>
        <m:d>
          <m:dPr>
            <m:ctrlPr>
              <w:ins w:id="157" w:author="MASSARO Emanuele (JRC-ISPRA)" w:date="2025-04-07T14:11:00Z">
                <w:rPr>
                  <w:rFonts w:ascii="Cambria Math" w:eastAsia="Times New Roman" w:hAnsi="Cambria Math" w:cs="Times New Roman"/>
                  <w:i/>
                  <w:color w:val="000000" w:themeColor="text1"/>
                  <w:lang w:val="en-GB"/>
                </w:rPr>
              </w:ins>
            </m:ctrlPr>
          </m:dPr>
          <m:e>
            <m:r>
              <w:ins w:id="158" w:author="MASSARO Emanuele (JRC-ISPRA)" w:date="2025-04-07T14:11:00Z">
                <w:rPr>
                  <w:rFonts w:ascii="Cambria Math" w:eastAsia="Times New Roman" w:hAnsi="Cambria Math" w:cs="Times New Roman"/>
                  <w:color w:val="000000" w:themeColor="text1"/>
                  <w:lang w:val="en-GB"/>
                </w:rPr>
                <m:t>year</m:t>
              </w:ins>
            </m:r>
          </m:e>
        </m:d>
        <m:r>
          <w:ins w:id="159" w:author="MASSARO Emanuele (JRC-ISPRA)" w:date="2025-04-07T14:11:00Z">
            <w:rPr>
              <w:rFonts w:ascii="Cambria Math" w:eastAsia="Times New Roman" w:hAnsi="Cambria Math" w:cs="Times New Roman"/>
              <w:color w:val="000000" w:themeColor="text1"/>
              <w:lang w:val="en-GB"/>
            </w:rPr>
            <m:t>=FPP(year)/P(year)</m:t>
          </w:ins>
        </m:r>
      </m:oMath>
      <w:ins w:id="160" w:author="MASSARO Emanuele (JRC-ISPRA)" w:date="2025-04-07T14:11:00Z">
        <w:r>
          <w:rPr>
            <w:rFonts w:eastAsia="Times New Roman" w:cs="Times New Roman"/>
            <w:color w:val="000000" w:themeColor="text1"/>
            <w:lang w:val="en-GB"/>
          </w:rPr>
          <w:t xml:space="preserve">. </w:t>
        </w:r>
      </w:ins>
    </w:p>
    <w:p w14:paraId="4EE3127A" w14:textId="77777777" w:rsidR="00D72689" w:rsidRPr="00D72689" w:rsidRDefault="00D72689" w:rsidP="12032517">
      <w:pPr>
        <w:pStyle w:val="mainTextAgain"/>
        <w:rPr>
          <w:lang w:val="en-GB"/>
          <w:rPrChange w:id="161" w:author="MASSARO Emanuele (JRC-ISPRA)" w:date="2025-04-07T14:11:00Z">
            <w:rPr/>
          </w:rPrChange>
        </w:rPr>
      </w:pPr>
    </w:p>
    <w:p w14:paraId="56C11A01" w14:textId="1F04B542" w:rsidR="63A8676E" w:rsidRDefault="63A8676E" w:rsidP="147BA12E">
      <w:pPr>
        <w:pStyle w:val="subSection"/>
        <w:rPr>
          <w:lang w:val="en-US"/>
        </w:rPr>
      </w:pPr>
      <w:r w:rsidRPr="12032517">
        <w:rPr>
          <w:lang w:val="en-US"/>
        </w:rPr>
        <w:t xml:space="preserve">Forest human </w:t>
      </w:r>
      <w:r w:rsidR="315D0D5B" w:rsidRPr="12032517">
        <w:rPr>
          <w:lang w:val="en-US"/>
        </w:rPr>
        <w:t>nexus</w:t>
      </w:r>
      <w:r w:rsidRPr="12032517">
        <w:rPr>
          <w:lang w:val="en-US"/>
        </w:rPr>
        <w:t xml:space="preserve"> </w:t>
      </w:r>
    </w:p>
    <w:p w14:paraId="50CB20FA" w14:textId="636B63F6" w:rsidR="00D46C77" w:rsidRDefault="3C9DBDDC" w:rsidP="12032517">
      <w:pPr>
        <w:pStyle w:val="mainText"/>
        <w:keepNext/>
        <w:keepLines/>
      </w:pPr>
      <w:r>
        <w:t>T</w:t>
      </w:r>
      <w:r w:rsidR="63A8676E">
        <w:t xml:space="preserve">he Forest Human </w:t>
      </w:r>
      <w:r w:rsidR="50485D47">
        <w:t>Nexus</w:t>
      </w:r>
      <w:r w:rsidR="63A8676E">
        <w:t xml:space="preserve"> (FH</w:t>
      </w:r>
      <w:r w:rsidR="03724C7D">
        <w:t>N</w:t>
      </w:r>
      <w:r w:rsidR="63A8676E">
        <w:t xml:space="preserve">) </w:t>
      </w:r>
      <w:r w:rsidR="4D16BD84">
        <w:t xml:space="preserve">indicator </w:t>
      </w:r>
      <w:r w:rsidR="63A8676E">
        <w:t>represents the</w:t>
      </w:r>
      <w:r w:rsidR="3DCEB7D3">
        <w:t xml:space="preserve"> inverse of the</w:t>
      </w:r>
      <w:r w:rsidR="63A8676E">
        <w:t xml:space="preserve"> average weighted distance </w:t>
      </w:r>
      <w:r w:rsidR="00E7266C">
        <w:t>from</w:t>
      </w:r>
      <w:r w:rsidR="00894B56">
        <w:t xml:space="preserve"> human</w:t>
      </w:r>
      <w:r w:rsidR="400E8B96">
        <w:t>. We compute</w:t>
      </w:r>
      <w:r w:rsidR="00E7266C">
        <w:t>d</w:t>
      </w:r>
      <w:r w:rsidR="400E8B96">
        <w:t xml:space="preserve"> the FHN indicator globally using a moving window approach</w:t>
      </w:r>
      <w:r w:rsidR="6F0615B4">
        <w:t xml:space="preserve"> as described in the Supplementary Information.</w:t>
      </w:r>
      <w:r w:rsidR="690A40E4">
        <w:t xml:space="preserve"> </w:t>
      </w:r>
      <w:r w:rsidR="00D46C77">
        <w:t xml:space="preserve">For each window </w:t>
      </w:r>
      <w:r w:rsidR="00D46C77" w:rsidRPr="00D46C77">
        <w:rPr>
          <w:i/>
        </w:rPr>
        <w:t>w</w:t>
      </w:r>
      <w:r w:rsidR="00D46C77">
        <w:rPr>
          <w:i/>
        </w:rPr>
        <w:t xml:space="preserve"> </w:t>
      </w:r>
      <w:r w:rsidR="00D46C77" w:rsidRPr="00D46C77">
        <w:t>(</w:t>
      </w:r>
      <w:r w:rsidR="00D46C77">
        <w:t>50x50</w:t>
      </w:r>
      <w:r w:rsidR="00D46C77" w:rsidRPr="00D46C77">
        <w:t>)</w:t>
      </w:r>
      <w:r w:rsidR="00D46C77">
        <w:t xml:space="preserve">, the </w:t>
      </w:r>
      <w:proofErr w:type="spellStart"/>
      <w:r w:rsidR="00D46C77">
        <w:t>FHN</w:t>
      </w:r>
      <w:r w:rsidR="00D46C77" w:rsidRPr="00D46C77">
        <w:rPr>
          <w:vertAlign w:val="subscript"/>
        </w:rPr>
        <w:t>w</w:t>
      </w:r>
      <w:proofErr w:type="spellEnd"/>
      <w:r w:rsidR="00D46C77">
        <w:t xml:space="preserve">, is defined as </w:t>
      </w:r>
    </w:p>
    <w:p w14:paraId="3A9F7307" w14:textId="21AE2991" w:rsidR="00D46C77" w:rsidRPr="00D46C77" w:rsidRDefault="00D46C77" w:rsidP="12032517">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164EB840" w14:textId="17163DD3" w:rsidR="5D774626" w:rsidRDefault="00D46C77" w:rsidP="12032517">
      <w:pPr>
        <w:pStyle w:val="mainText"/>
        <w:keepNext/>
        <w:keepLines/>
      </w:pPr>
      <w:r>
        <w:t xml:space="preserve">where </w:t>
      </w:r>
      <w:r w:rsidRPr="00D46C77">
        <w:rPr>
          <w:i/>
        </w:rPr>
        <w:t>j</w:t>
      </w:r>
      <w:r>
        <w:t xml:space="preserve"> is the cell </w:t>
      </w:r>
      <w:r w:rsidRPr="00D46C77">
        <w:rPr>
          <w:i/>
        </w:rPr>
        <w:t>j</w:t>
      </w:r>
      <w:r>
        <w:t xml:space="preserve"> of the window </w:t>
      </w:r>
      <w:r w:rsidRPr="00D46C77">
        <w:rPr>
          <w:i/>
        </w:rPr>
        <w:t>w</w:t>
      </w:r>
      <w:r>
        <w:rPr>
          <w:i/>
        </w:rPr>
        <w:t xml:space="preserve">, </w:t>
      </w:r>
      <w:proofErr w:type="spellStart"/>
      <w:r>
        <w:rPr>
          <w:i/>
        </w:rPr>
        <w:t>P</w:t>
      </w:r>
      <w:r w:rsidRPr="00D46C77">
        <w:rPr>
          <w:i/>
          <w:vertAlign w:val="subscript"/>
        </w:rPr>
        <w:t>j</w:t>
      </w:r>
      <w:proofErr w:type="spellEnd"/>
      <w:r>
        <w:rPr>
          <w:i/>
          <w:vertAlign w:val="subscript"/>
        </w:rPr>
        <w:t xml:space="preserve"> </w:t>
      </w:r>
      <w:r>
        <w:t xml:space="preserve">is the number of people in the cell </w:t>
      </w:r>
      <w:r w:rsidRPr="00D46C77">
        <w:rPr>
          <w:i/>
        </w:rPr>
        <w:t>j</w:t>
      </w:r>
      <w:r>
        <w:rPr>
          <w:i/>
        </w:rPr>
        <w:t xml:space="preserve"> </w:t>
      </w:r>
      <w:r>
        <w:t xml:space="preserve">and </w:t>
      </w:r>
      <w:proofErr w:type="spellStart"/>
      <w:r w:rsidRPr="00D46C77">
        <w:rPr>
          <w:i/>
        </w:rPr>
        <w:t>D</w:t>
      </w:r>
      <w:r w:rsidRPr="00D46C77">
        <w:rPr>
          <w:i/>
          <w:vertAlign w:val="subscript"/>
        </w:rPr>
        <w:t>j</w:t>
      </w:r>
      <w:proofErr w:type="spellEnd"/>
      <w:r>
        <w:rPr>
          <w:i/>
        </w:rPr>
        <w:t xml:space="preserve"> </w:t>
      </w:r>
      <w:r>
        <w:t>is the Euclidean dista</w:t>
      </w:r>
      <w:r w:rsidR="0036103A">
        <w:t xml:space="preserve">nce from the cell </w:t>
      </w:r>
      <w:r w:rsidRPr="00D46C77">
        <w:rPr>
          <w:i/>
        </w:rPr>
        <w:t>j</w:t>
      </w:r>
      <w:r>
        <w:t xml:space="preserve"> to the closest forest</w:t>
      </w:r>
      <w:r w:rsidR="00F33544">
        <w:t>.</w:t>
      </w:r>
      <w:r w:rsidR="00A22553">
        <w:t xml:space="preserve"> </w:t>
      </w:r>
      <w:r w:rsidR="690A40E4">
        <w:t xml:space="preserve">The unit of measure of FHN is </w:t>
      </w:r>
      <w:r w:rsidR="009B2CE1">
        <w:t>person</w:t>
      </w:r>
      <w:r w:rsidR="009B2CE1" w:rsidRPr="009B2CE1">
        <w:rPr>
          <w:vertAlign w:val="superscript"/>
        </w:rPr>
        <w:t>-1</w:t>
      </w:r>
      <w:r w:rsidR="690A40E4">
        <w:t>km</w:t>
      </w:r>
      <w:r w:rsidR="690A40E4" w:rsidRPr="12032517">
        <w:rPr>
          <w:vertAlign w:val="superscript"/>
        </w:rPr>
        <w:t>-1</w:t>
      </w:r>
      <w:r w:rsidR="690A40E4">
        <w:t xml:space="preserve"> and this value is bounded between 0 and 1, which means that 1 is highest value where only </w:t>
      </w:r>
      <w:r w:rsidR="0859451C">
        <w:t>one person lives in an</w:t>
      </w:r>
      <w:r w:rsidR="690A40E4">
        <w:t xml:space="preserve"> area covered by 100% of forest</w:t>
      </w:r>
      <w:r w:rsidR="66CE84E7">
        <w:t xml:space="preserve">, while 0 corresponds to a place with no forest and/or where no people live. </w:t>
      </w:r>
    </w:p>
    <w:p w14:paraId="601BF860" w14:textId="3952B9B2" w:rsidR="60634516" w:rsidRDefault="00010A45" w:rsidP="12032517">
      <w:pPr>
        <w:pStyle w:val="subSection"/>
        <w:rPr>
          <w:rFonts w:eastAsia="Times New Roman" w:cs="Times New Roman"/>
        </w:rPr>
      </w:pPr>
      <w:r>
        <w:t xml:space="preserve"> </w:t>
      </w:r>
      <w:r w:rsidR="1CCB9754">
        <w:t>Shift Distribution Analysis</w:t>
      </w:r>
    </w:p>
    <w:p w14:paraId="092D4856" w14:textId="3C144681" w:rsidR="60634516" w:rsidRDefault="1CCB9754" w:rsidP="12032517">
      <w:pPr>
        <w:pStyle w:val="mainText"/>
        <w:rPr>
          <w:rFonts w:eastAsia="Times New Roman" w:cs="Times New Roman"/>
          <w:color w:val="000000" w:themeColor="text1"/>
        </w:rPr>
      </w:pPr>
      <w:r w:rsidRPr="12032517">
        <w:rPr>
          <w:rFonts w:eastAsia="Times New Roman" w:cs="Times New Roman"/>
          <w:color w:val="000000" w:themeColor="text1"/>
        </w:rPr>
        <w:t>To quantify the temporal shifts in the Forest Human Nexus (FHN) distribution between 1975 and 2020, we developed a shift function to compute the changes in FHN values across different quantiles of the data</w:t>
      </w:r>
      <w:r w:rsidR="1808AEA9" w:rsidRPr="12032517">
        <w:rPr>
          <w:rFonts w:eastAsia="Times New Roman" w:cs="Times New Roman"/>
          <w:color w:val="000000" w:themeColor="text1"/>
        </w:rPr>
        <w:t xml:space="preserve"> (</w:t>
      </w:r>
      <w:r w:rsidR="00716A5B">
        <w:rPr>
          <w:rFonts w:eastAsia="Times New Roman" w:cs="Times New Roman"/>
          <w:color w:val="000000" w:themeColor="text1"/>
        </w:rPr>
        <w:t>Fig.</w:t>
      </w:r>
      <w:r w:rsidR="1808AEA9" w:rsidRPr="12032517">
        <w:rPr>
          <w:rFonts w:eastAsia="Times New Roman" w:cs="Times New Roman"/>
          <w:color w:val="000000" w:themeColor="text1"/>
        </w:rPr>
        <w:t xml:space="preserve"> S1</w:t>
      </w:r>
      <w:r w:rsidR="00DF3A3B">
        <w:rPr>
          <w:rFonts w:eastAsia="Times New Roman" w:cs="Times New Roman"/>
          <w:color w:val="000000" w:themeColor="text1"/>
        </w:rPr>
        <w:t>4</w:t>
      </w:r>
      <w:r w:rsidR="1808AEA9" w:rsidRPr="12032517">
        <w:rPr>
          <w:rFonts w:eastAsia="Times New Roman" w:cs="Times New Roman"/>
          <w:color w:val="000000" w:themeColor="text1"/>
        </w:rPr>
        <w:t xml:space="preserve"> in SI)</w:t>
      </w:r>
      <w:r w:rsidRPr="12032517">
        <w:rPr>
          <w:rFonts w:eastAsia="Times New Roman" w:cs="Times New Roman"/>
          <w:color w:val="000000" w:themeColor="text1"/>
        </w:rPr>
        <w:t>. This method provides a detailed understanding of how the distribution of FHN has changed over time, capturing the shifts in human-forest proximity across different percentiles of the population.</w:t>
      </w:r>
    </w:p>
    <w:p w14:paraId="309B171E" w14:textId="23B1D3ED" w:rsidR="60634516" w:rsidRPr="0036103A" w:rsidRDefault="0036103A" w:rsidP="0036103A">
      <w:pPr>
        <w:pStyle w:val="mainText"/>
      </w:pPr>
      <w:r>
        <w:rPr>
          <w:rFonts w:eastAsia="Times New Roman" w:cs="Times New Roman"/>
          <w:color w:val="000000" w:themeColor="text1"/>
        </w:rPr>
        <w:lastRenderedPageBreak/>
        <w:t>We define the swift function</w:t>
      </w:r>
      <w:r w:rsidR="1CCB9754" w:rsidRPr="12032517">
        <w:rPr>
          <w:rFonts w:eastAsia="Times New Roman" w:cs="Times New Roman"/>
          <w:color w:val="000000" w:themeColor="text1"/>
        </w:rPr>
        <w:t xml:space="preserve"> as the difference between the quantiles of the FHN distributions in 2020 and 1975, calculated as follows:</w:t>
      </w:r>
      <w:r>
        <w:t xml:space="preserve"> </w:t>
      </w:r>
      <w:proofErr w:type="spellStart"/>
      <w:r>
        <w:t>i</w:t>
      </w:r>
      <w:proofErr w:type="spellEnd"/>
      <w:r>
        <w:t xml:space="preserve">) </w:t>
      </w:r>
      <w:r w:rsidR="1CCB9754" w:rsidRPr="0036103A">
        <w:rPr>
          <w:rFonts w:eastAsia="Times New Roman" w:cs="Times New Roman"/>
          <w:color w:val="000000" w:themeColor="text1"/>
        </w:rPr>
        <w:t>The FHN values for 1975 and 2020 were sorted separately in ascending order to generate two distinct datasets, denoted as data1 (1975) and data2 (2020).</w:t>
      </w:r>
      <w:r>
        <w:rPr>
          <w:rFonts w:eastAsia="Times New Roman" w:cs="Times New Roman"/>
          <w:color w:val="000000" w:themeColor="text1"/>
        </w:rPr>
        <w:t xml:space="preserve"> </w:t>
      </w:r>
      <w:r>
        <w:t xml:space="preserve"> </w:t>
      </w:r>
      <w:r w:rsidR="1CCB9754" w:rsidRPr="0036103A">
        <w:rPr>
          <w:rFonts w:eastAsia="Times New Roman" w:cs="Times New Roman"/>
          <w:color w:val="000000" w:themeColor="text1"/>
        </w:rPr>
        <w:t>For each dataset, the FHN values corresponding to the specified quantiles were calculated. This yielded two sets of quantile values, q1 for 1975 and q2 for 2020.</w:t>
      </w:r>
      <w:r>
        <w:t xml:space="preserve"> </w:t>
      </w:r>
      <w:r>
        <w:rPr>
          <w:rFonts w:eastAsia="Times New Roman" w:cs="Times New Roman"/>
          <w:color w:val="000000" w:themeColor="text1"/>
        </w:rPr>
        <w:t>We define the</w:t>
      </w:r>
      <w:r w:rsidR="1CCB9754" w:rsidRPr="12032517">
        <w:rPr>
          <w:rFonts w:eastAsia="Times New Roman" w:cs="Times New Roman"/>
          <w:color w:val="000000" w:themeColor="text1"/>
        </w:rPr>
        <w:t xml:space="preserve"> shift for each quantile as the difference between the corresponding quantile values of the two datasets:</w:t>
      </w:r>
    </w:p>
    <w:p w14:paraId="194F1C1F" w14:textId="17A259DE" w:rsidR="60634516" w:rsidRDefault="39D05579" w:rsidP="12032517">
      <w:pPr>
        <w:pStyle w:val="mainText"/>
        <w:jc w:val="center"/>
        <w:rPr>
          <w:rFonts w:eastAsia="Times New Roman" w:cs="Times New Roman"/>
          <w:color w:val="000000" w:themeColor="text1"/>
        </w:rPr>
      </w:pPr>
      <w:r w:rsidRPr="12032517">
        <w:rPr>
          <w:rFonts w:eastAsia="Times New Roman" w:cs="Times New Roman"/>
          <w:color w:val="000000" w:themeColor="text1"/>
        </w:rPr>
        <w:t>Shift = q2 - q1</w:t>
      </w:r>
    </w:p>
    <w:p w14:paraId="79E4027D" w14:textId="1026C56C" w:rsidR="60634516" w:rsidRDefault="1CCB9754" w:rsidP="00010A45">
      <w:pPr>
        <w:pStyle w:val="mainText"/>
      </w:pPr>
      <w:r w:rsidRPr="12032517">
        <w:rPr>
          <w:rFonts w:eastAsia="Times New Roman" w:cs="Times New Roman"/>
          <w:color w:val="000000" w:themeColor="text1"/>
        </w:rPr>
        <w:t>Positive values indicate that the FHN distribution has shifted to the right, suggesting an increase in human proximity to forests, while negative values indicate a leftward shift, representing a decrease in proximity.</w:t>
      </w:r>
      <w:r w:rsidR="4139B2C1" w:rsidRPr="12032517">
        <w:rPr>
          <w:rFonts w:eastAsia="Times New Roman" w:cs="Times New Roman"/>
          <w:color w:val="000000" w:themeColor="text1"/>
        </w:rPr>
        <w:t xml:space="preserve"> </w:t>
      </w:r>
      <w:r w:rsidRPr="12032517">
        <w:rPr>
          <w:rFonts w:eastAsia="Times New Roman" w:cs="Times New Roman"/>
          <w:color w:val="000000" w:themeColor="text1"/>
        </w:rPr>
        <w:t>This method provides a nuanced view of how FHN distributions have evolved, offering insights into the spatial-temporal dynamics of human-forest interactions across different regions of the world.</w:t>
      </w:r>
    </w:p>
    <w:p w14:paraId="690AAC4C" w14:textId="5D7BA4C2" w:rsidR="60634516" w:rsidRDefault="60634516" w:rsidP="00010A45">
      <w:pPr>
        <w:pStyle w:val="mainText"/>
        <w:rPr>
          <w:rFonts w:eastAsia="Times New Roman" w:cs="Times New Roman"/>
          <w:color w:val="000000" w:themeColor="text1"/>
        </w:rPr>
      </w:pPr>
    </w:p>
    <w:p w14:paraId="2FAE3477" w14:textId="77777777" w:rsidR="00AC1917" w:rsidRDefault="00AC1917" w:rsidP="00AC1917">
      <w:pPr>
        <w:pStyle w:val="Style1-MAIN"/>
      </w:pPr>
      <w:r>
        <w:t>Data availability</w:t>
      </w:r>
    </w:p>
    <w:p w14:paraId="491F8E33" w14:textId="37E1A8EF" w:rsidR="00AC1917" w:rsidRDefault="00AC1917" w:rsidP="00AC1917">
      <w:pPr>
        <w:pStyle w:val="mainTextAgain"/>
      </w:pPr>
      <w:r>
        <w:t xml:space="preserve">All the data used in this research is public available: the original datasets and the aggregated data, as well as the Python codes used </w:t>
      </w:r>
      <w:r w:rsidRPr="00E95402">
        <w:t>fo</w:t>
      </w:r>
      <w:r>
        <w:t>r the study, are stored in a public available repository (</w:t>
      </w:r>
      <w:hyperlink r:id="rId18" w:history="1">
        <w:r w:rsidR="00D107B9" w:rsidRPr="00D84BC6">
          <w:rPr>
            <w:rStyle w:val="Hyperlink"/>
          </w:rPr>
          <w:t>https://github.com/emanuelemassaro/Forest_Human_Nexus</w:t>
        </w:r>
      </w:hyperlink>
      <w:r w:rsidR="00D107B9">
        <w:t>)</w:t>
      </w:r>
      <w:r>
        <w:t xml:space="preserve">. </w:t>
      </w:r>
    </w:p>
    <w:p w14:paraId="3AE83F93" w14:textId="77777777" w:rsidR="00E95402" w:rsidRPr="00AC1917" w:rsidRDefault="00E95402" w:rsidP="001B2996">
      <w:pPr>
        <w:pStyle w:val="Style1-MAIN"/>
        <w:rPr>
          <w:rFonts w:ascii="Aptos Display" w:eastAsia="Aptos Display" w:hAnsi="Aptos Display" w:cs="Aptos Display"/>
          <w:lang w:val="en-US"/>
        </w:rPr>
      </w:pPr>
    </w:p>
    <w:p w14:paraId="3170323B" w14:textId="77777777" w:rsidR="00E95402" w:rsidRDefault="00E95402" w:rsidP="001B2996">
      <w:pPr>
        <w:pStyle w:val="Style1-MAIN"/>
        <w:rPr>
          <w:rFonts w:ascii="Aptos Display" w:eastAsia="Aptos Display" w:hAnsi="Aptos Display" w:cs="Aptos Display"/>
        </w:rPr>
      </w:pPr>
    </w:p>
    <w:p w14:paraId="0D69C801" w14:textId="77777777" w:rsidR="001B59D0" w:rsidRDefault="001B59D0">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45F231C1" w14:textId="77C2F624" w:rsidR="000202DE" w:rsidRPr="001B2996" w:rsidRDefault="2FC83A8D" w:rsidP="001B2996">
      <w:pPr>
        <w:pStyle w:val="Style1-MAIN"/>
        <w:rPr>
          <w:rFonts w:ascii="Aptos Display" w:eastAsia="Aptos Display" w:hAnsi="Aptos Display" w:cs="Aptos Display"/>
        </w:rPr>
      </w:pPr>
      <w:r w:rsidRPr="147BA12E">
        <w:rPr>
          <w:rFonts w:ascii="Aptos Display" w:eastAsia="Aptos Display" w:hAnsi="Aptos Display" w:cs="Aptos Display"/>
        </w:rPr>
        <w:lastRenderedPageBreak/>
        <w:t>References</w:t>
      </w:r>
    </w:p>
    <w:p w14:paraId="0495CE25" w14:textId="77777777" w:rsidR="00064492" w:rsidRPr="00064492" w:rsidRDefault="00AF2AC5" w:rsidP="00064492">
      <w:pPr>
        <w:pStyle w:val="Bibliography"/>
        <w:rPr>
          <w:rFonts w:cs="Times New Roman"/>
          <w:color w:val="000000"/>
          <w:lang w:val="en-GB"/>
        </w:rPr>
      </w:pPr>
      <w:r>
        <w:fldChar w:fldCharType="begin"/>
      </w:r>
      <w:r w:rsidR="00064492">
        <w:instrText xml:space="preserve"> ADDIN ZOTERO_BIBL {"uncited":[],"omitted":[],"custom":[]} CSL_BIBLIOGRAPHY </w:instrText>
      </w:r>
      <w:r>
        <w:fldChar w:fldCharType="separate"/>
      </w:r>
      <w:r w:rsidR="00064492" w:rsidRPr="00064492">
        <w:rPr>
          <w:rFonts w:cs="Times New Roman"/>
          <w:color w:val="000000"/>
          <w:lang w:val="en-GB"/>
        </w:rPr>
        <w:t>1.</w:t>
      </w:r>
      <w:r w:rsidR="00064492" w:rsidRPr="00064492">
        <w:rPr>
          <w:rFonts w:cs="Times New Roman"/>
          <w:color w:val="000000"/>
          <w:lang w:val="en-GB"/>
        </w:rPr>
        <w:tab/>
        <w:t xml:space="preserve">Nesha, K. </w:t>
      </w:r>
      <w:r w:rsidR="00064492" w:rsidRPr="00064492">
        <w:rPr>
          <w:rFonts w:cs="Times New Roman"/>
          <w:i/>
          <w:iCs/>
          <w:color w:val="000000"/>
          <w:lang w:val="en-GB"/>
        </w:rPr>
        <w:t>et al.</w:t>
      </w:r>
      <w:r w:rsidR="00064492" w:rsidRPr="00064492">
        <w:rPr>
          <w:rFonts w:cs="Times New Roman"/>
          <w:color w:val="000000"/>
          <w:lang w:val="en-GB"/>
        </w:rPr>
        <w:t xml:space="preserve"> An assessment of data sources, data quality and changes in national forest monitoring capacities in the Global Forest Resources Assessment 2005–2020. </w:t>
      </w:r>
      <w:r w:rsidR="00064492" w:rsidRPr="00064492">
        <w:rPr>
          <w:rFonts w:cs="Times New Roman"/>
          <w:i/>
          <w:iCs/>
          <w:color w:val="000000"/>
          <w:lang w:val="en-GB"/>
        </w:rPr>
        <w:t>Environ. Res. Lett.</w:t>
      </w:r>
      <w:r w:rsidR="00064492" w:rsidRPr="00064492">
        <w:rPr>
          <w:rFonts w:cs="Times New Roman"/>
          <w:color w:val="000000"/>
          <w:lang w:val="en-GB"/>
        </w:rPr>
        <w:t xml:space="preserve"> </w:t>
      </w:r>
      <w:r w:rsidR="00064492" w:rsidRPr="00064492">
        <w:rPr>
          <w:rFonts w:cs="Times New Roman"/>
          <w:b/>
          <w:bCs/>
          <w:color w:val="000000"/>
          <w:lang w:val="en-GB"/>
        </w:rPr>
        <w:t>16</w:t>
      </w:r>
      <w:r w:rsidR="00064492" w:rsidRPr="00064492">
        <w:rPr>
          <w:rFonts w:cs="Times New Roman"/>
          <w:color w:val="000000"/>
          <w:lang w:val="en-GB"/>
        </w:rPr>
        <w:t>, 054029 (2021).</w:t>
      </w:r>
    </w:p>
    <w:p w14:paraId="021225A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w:t>
      </w:r>
      <w:r w:rsidRPr="00064492">
        <w:rPr>
          <w:rFonts w:cs="Times New Roman"/>
          <w:color w:val="000000"/>
          <w:lang w:val="en-GB"/>
        </w:rPr>
        <w:tab/>
        <w:t xml:space="preserve">Ameray, A., Bergeron, Y., Valeria, O., Montoro Girona, M. &amp; Cavard, X. Forest Carbon Management: a Review of Silvicultural Practices and Management Strategies Across Boreal, Temperate and Tropical Forests. </w:t>
      </w:r>
      <w:r w:rsidRPr="00064492">
        <w:rPr>
          <w:rFonts w:cs="Times New Roman"/>
          <w:i/>
          <w:iCs/>
          <w:color w:val="000000"/>
          <w:lang w:val="en-GB"/>
        </w:rPr>
        <w:t>Curr. For. Rep.</w:t>
      </w:r>
      <w:r w:rsidRPr="00064492">
        <w:rPr>
          <w:rFonts w:cs="Times New Roman"/>
          <w:color w:val="000000"/>
          <w:lang w:val="en-GB"/>
        </w:rPr>
        <w:t xml:space="preserve"> </w:t>
      </w:r>
      <w:r w:rsidRPr="00064492">
        <w:rPr>
          <w:rFonts w:cs="Times New Roman"/>
          <w:b/>
          <w:bCs/>
          <w:color w:val="000000"/>
          <w:lang w:val="en-GB"/>
        </w:rPr>
        <w:t>7</w:t>
      </w:r>
      <w:r w:rsidRPr="00064492">
        <w:rPr>
          <w:rFonts w:cs="Times New Roman"/>
          <w:color w:val="000000"/>
          <w:lang w:val="en-GB"/>
        </w:rPr>
        <w:t>, 245–266 (2021).</w:t>
      </w:r>
    </w:p>
    <w:p w14:paraId="0D3A5035"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w:t>
      </w:r>
      <w:r w:rsidRPr="00064492">
        <w:rPr>
          <w:rFonts w:cs="Times New Roman"/>
          <w:color w:val="000000"/>
          <w:lang w:val="en-GB"/>
        </w:rPr>
        <w:tab/>
        <w:t xml:space="preserve">Favero, A., Daigneault, A. &amp; Sohngen, B. Forests: Carbon sequestration, biomass energy, or both?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6</w:t>
      </w:r>
      <w:r w:rsidRPr="00064492">
        <w:rPr>
          <w:rFonts w:cs="Times New Roman"/>
          <w:color w:val="000000"/>
          <w:lang w:val="en-GB"/>
        </w:rPr>
        <w:t>, eaay6792 (2020).</w:t>
      </w:r>
    </w:p>
    <w:p w14:paraId="1123B60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w:t>
      </w:r>
      <w:r w:rsidRPr="00064492">
        <w:rPr>
          <w:rFonts w:cs="Times New Roman"/>
          <w:color w:val="000000"/>
          <w:lang w:val="en-GB"/>
        </w:rPr>
        <w:tab/>
        <w:t xml:space="preserve">Lindenmayer, D. B., Franklin, J. F. &amp; Fischer, J. General management principles and a checklist of strategies to guide forest biodiversity conservation. </w:t>
      </w:r>
      <w:r w:rsidRPr="00064492">
        <w:rPr>
          <w:rFonts w:cs="Times New Roman"/>
          <w:i/>
          <w:iCs/>
          <w:color w:val="000000"/>
          <w:lang w:val="en-GB"/>
        </w:rPr>
        <w:t>Biol. Conserv.</w:t>
      </w:r>
      <w:r w:rsidRPr="00064492">
        <w:rPr>
          <w:rFonts w:cs="Times New Roman"/>
          <w:color w:val="000000"/>
          <w:lang w:val="en-GB"/>
        </w:rPr>
        <w:t xml:space="preserve"> </w:t>
      </w:r>
      <w:r w:rsidRPr="00064492">
        <w:rPr>
          <w:rFonts w:cs="Times New Roman"/>
          <w:b/>
          <w:bCs/>
          <w:color w:val="000000"/>
          <w:lang w:val="en-GB"/>
        </w:rPr>
        <w:t>131</w:t>
      </w:r>
      <w:r w:rsidRPr="00064492">
        <w:rPr>
          <w:rFonts w:cs="Times New Roman"/>
          <w:color w:val="000000"/>
          <w:lang w:val="en-GB"/>
        </w:rPr>
        <w:t>, 433–445 (2006).</w:t>
      </w:r>
    </w:p>
    <w:p w14:paraId="220A306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w:t>
      </w:r>
      <w:r w:rsidRPr="00064492">
        <w:rPr>
          <w:rFonts w:cs="Times New Roman"/>
          <w:color w:val="000000"/>
          <w:lang w:val="en-GB"/>
        </w:rPr>
        <w:tab/>
        <w:t xml:space="preserve">Oldekop, J. A. </w:t>
      </w:r>
      <w:r w:rsidRPr="00064492">
        <w:rPr>
          <w:rFonts w:cs="Times New Roman"/>
          <w:i/>
          <w:iCs/>
          <w:color w:val="000000"/>
          <w:lang w:val="en-GB"/>
        </w:rPr>
        <w:t>et al.</w:t>
      </w:r>
      <w:r w:rsidRPr="00064492">
        <w:rPr>
          <w:rFonts w:cs="Times New Roman"/>
          <w:color w:val="000000"/>
          <w:lang w:val="en-GB"/>
        </w:rPr>
        <w:t xml:space="preserve"> Forest-linked livelihoods in a globalized world. </w:t>
      </w:r>
      <w:r w:rsidRPr="00064492">
        <w:rPr>
          <w:rFonts w:cs="Times New Roman"/>
          <w:i/>
          <w:iCs/>
          <w:color w:val="000000"/>
          <w:lang w:val="en-GB"/>
        </w:rPr>
        <w:t>Nat. Plants</w:t>
      </w:r>
      <w:r w:rsidRPr="00064492">
        <w:rPr>
          <w:rFonts w:cs="Times New Roman"/>
          <w:color w:val="000000"/>
          <w:lang w:val="en-GB"/>
        </w:rPr>
        <w:t xml:space="preserve"> </w:t>
      </w:r>
      <w:r w:rsidRPr="00064492">
        <w:rPr>
          <w:rFonts w:cs="Times New Roman"/>
          <w:b/>
          <w:bCs/>
          <w:color w:val="000000"/>
          <w:lang w:val="en-GB"/>
        </w:rPr>
        <w:t>6</w:t>
      </w:r>
      <w:r w:rsidRPr="00064492">
        <w:rPr>
          <w:rFonts w:cs="Times New Roman"/>
          <w:color w:val="000000"/>
          <w:lang w:val="en-GB"/>
        </w:rPr>
        <w:t>, 1400–1407 (2020).</w:t>
      </w:r>
    </w:p>
    <w:p w14:paraId="7BEFA72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6.</w:t>
      </w:r>
      <w:r w:rsidRPr="00064492">
        <w:rPr>
          <w:rFonts w:cs="Times New Roman"/>
          <w:color w:val="000000"/>
          <w:lang w:val="en-GB"/>
        </w:rPr>
        <w:tab/>
        <w:t xml:space="preserve">Rudel, T. K., Sloan, S., Chazdon, R. &amp; Grau, R. The drivers of tree cover expansion: Global, temperate, and tropical zone analyses. </w:t>
      </w:r>
      <w:r w:rsidRPr="00064492">
        <w:rPr>
          <w:rFonts w:cs="Times New Roman"/>
          <w:i/>
          <w:iCs/>
          <w:color w:val="000000"/>
          <w:lang w:val="en-GB"/>
        </w:rPr>
        <w:t>Land Use Policy</w:t>
      </w:r>
      <w:r w:rsidRPr="00064492">
        <w:rPr>
          <w:rFonts w:cs="Times New Roman"/>
          <w:color w:val="000000"/>
          <w:lang w:val="en-GB"/>
        </w:rPr>
        <w:t xml:space="preserve"> </w:t>
      </w:r>
      <w:r w:rsidRPr="00064492">
        <w:rPr>
          <w:rFonts w:cs="Times New Roman"/>
          <w:b/>
          <w:bCs/>
          <w:color w:val="000000"/>
          <w:lang w:val="en-GB"/>
        </w:rPr>
        <w:t>58</w:t>
      </w:r>
      <w:r w:rsidRPr="00064492">
        <w:rPr>
          <w:rFonts w:cs="Times New Roman"/>
          <w:color w:val="000000"/>
          <w:lang w:val="en-GB"/>
        </w:rPr>
        <w:t>, 502–513 (2016).</w:t>
      </w:r>
    </w:p>
    <w:p w14:paraId="33ECB9E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7.</w:t>
      </w:r>
      <w:r w:rsidRPr="00064492">
        <w:rPr>
          <w:rFonts w:cs="Times New Roman"/>
          <w:color w:val="000000"/>
          <w:lang w:val="en-GB"/>
        </w:rPr>
        <w:tab/>
        <w:t xml:space="preserve">Richards, P. &amp; VanWey, L. Where Deforestation Leads to Urbanization: How Resource Extraction Is Leading to Urban Growth in the Brazilian Amazon. </w:t>
      </w:r>
      <w:r w:rsidRPr="00064492">
        <w:rPr>
          <w:rFonts w:cs="Times New Roman"/>
          <w:i/>
          <w:iCs/>
          <w:color w:val="000000"/>
          <w:lang w:val="en-GB"/>
        </w:rPr>
        <w:t>Ann. Assoc. Am. Geogr.</w:t>
      </w:r>
      <w:r w:rsidRPr="00064492">
        <w:rPr>
          <w:rFonts w:cs="Times New Roman"/>
          <w:color w:val="000000"/>
          <w:lang w:val="en-GB"/>
        </w:rPr>
        <w:t xml:space="preserve"> </w:t>
      </w:r>
      <w:r w:rsidRPr="00064492">
        <w:rPr>
          <w:rFonts w:cs="Times New Roman"/>
          <w:b/>
          <w:bCs/>
          <w:color w:val="000000"/>
          <w:lang w:val="en-GB"/>
        </w:rPr>
        <w:t>105</w:t>
      </w:r>
      <w:r w:rsidRPr="00064492">
        <w:rPr>
          <w:rFonts w:cs="Times New Roman"/>
          <w:color w:val="000000"/>
          <w:lang w:val="en-GB"/>
        </w:rPr>
        <w:t>, 806–823 (2015).</w:t>
      </w:r>
    </w:p>
    <w:p w14:paraId="1BA3D73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8.</w:t>
      </w:r>
      <w:r w:rsidRPr="00064492">
        <w:rPr>
          <w:rFonts w:cs="Times New Roman"/>
          <w:color w:val="000000"/>
          <w:lang w:val="en-GB"/>
        </w:rPr>
        <w:tab/>
        <w:t xml:space="preserve">Padoch, C. </w:t>
      </w:r>
      <w:r w:rsidRPr="00064492">
        <w:rPr>
          <w:rFonts w:cs="Times New Roman"/>
          <w:i/>
          <w:iCs/>
          <w:color w:val="000000"/>
          <w:lang w:val="en-GB"/>
        </w:rPr>
        <w:t>et al.</w:t>
      </w:r>
      <w:r w:rsidRPr="00064492">
        <w:rPr>
          <w:rFonts w:cs="Times New Roman"/>
          <w:color w:val="000000"/>
          <w:lang w:val="en-GB"/>
        </w:rPr>
        <w:t xml:space="preserve"> The Demise of Swidden in Southeast Asia? Local Realities and Regional Ambiguities. </w:t>
      </w:r>
      <w:r w:rsidRPr="00064492">
        <w:rPr>
          <w:rFonts w:cs="Times New Roman"/>
          <w:i/>
          <w:iCs/>
          <w:color w:val="000000"/>
          <w:lang w:val="en-GB"/>
        </w:rPr>
        <w:t>Geogr. Tidsskr.-Dan. J. Geogr.</w:t>
      </w:r>
      <w:r w:rsidRPr="00064492">
        <w:rPr>
          <w:rFonts w:cs="Times New Roman"/>
          <w:color w:val="000000"/>
          <w:lang w:val="en-GB"/>
        </w:rPr>
        <w:t xml:space="preserve"> </w:t>
      </w:r>
      <w:r w:rsidRPr="00064492">
        <w:rPr>
          <w:rFonts w:cs="Times New Roman"/>
          <w:b/>
          <w:bCs/>
          <w:color w:val="000000"/>
          <w:lang w:val="en-GB"/>
        </w:rPr>
        <w:t>107</w:t>
      </w:r>
      <w:r w:rsidRPr="00064492">
        <w:rPr>
          <w:rFonts w:cs="Times New Roman"/>
          <w:color w:val="000000"/>
          <w:lang w:val="en-GB"/>
        </w:rPr>
        <w:t>, 29–41 (2007).</w:t>
      </w:r>
    </w:p>
    <w:p w14:paraId="778410B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9.</w:t>
      </w:r>
      <w:r w:rsidRPr="00064492">
        <w:rPr>
          <w:rFonts w:cs="Times New Roman"/>
          <w:color w:val="000000"/>
          <w:lang w:val="en-GB"/>
        </w:rPr>
        <w:tab/>
        <w:t xml:space="preserve">Newton, P., Kinzer, A. T., Miller, D. C., Oldekop, J. A. &amp; Agrawal, A. The Number and Spatial Distribution of Forest-Proximate People Globally. </w:t>
      </w:r>
      <w:r w:rsidRPr="00064492">
        <w:rPr>
          <w:rFonts w:cs="Times New Roman"/>
          <w:i/>
          <w:iCs/>
          <w:color w:val="000000"/>
          <w:lang w:val="en-GB"/>
        </w:rPr>
        <w:t>One Earth</w:t>
      </w:r>
      <w:r w:rsidRPr="00064492">
        <w:rPr>
          <w:rFonts w:cs="Times New Roman"/>
          <w:color w:val="000000"/>
          <w:lang w:val="en-GB"/>
        </w:rPr>
        <w:t xml:space="preserve"> </w:t>
      </w:r>
      <w:r w:rsidRPr="00064492">
        <w:rPr>
          <w:rFonts w:cs="Times New Roman"/>
          <w:b/>
          <w:bCs/>
          <w:color w:val="000000"/>
          <w:lang w:val="en-GB"/>
        </w:rPr>
        <w:t>3</w:t>
      </w:r>
      <w:r w:rsidRPr="00064492">
        <w:rPr>
          <w:rFonts w:cs="Times New Roman"/>
          <w:color w:val="000000"/>
          <w:lang w:val="en-GB"/>
        </w:rPr>
        <w:t>, 363–370 (2020).</w:t>
      </w:r>
    </w:p>
    <w:p w14:paraId="20828ECE"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10.</w:t>
      </w:r>
      <w:r w:rsidRPr="00064492">
        <w:rPr>
          <w:rFonts w:cs="Times New Roman"/>
          <w:color w:val="000000"/>
          <w:lang w:val="en-GB"/>
        </w:rPr>
        <w:tab/>
        <w:t xml:space="preserve">Radeloff, V. C. </w:t>
      </w:r>
      <w:r w:rsidRPr="00064492">
        <w:rPr>
          <w:rFonts w:cs="Times New Roman"/>
          <w:i/>
          <w:iCs/>
          <w:color w:val="000000"/>
          <w:lang w:val="en-GB"/>
        </w:rPr>
        <w:t>et al.</w:t>
      </w:r>
      <w:r w:rsidRPr="00064492">
        <w:rPr>
          <w:rFonts w:cs="Times New Roman"/>
          <w:color w:val="000000"/>
          <w:lang w:val="en-GB"/>
        </w:rPr>
        <w:t xml:space="preserve"> THE WILDLAND–URBAN INTERFACE IN THE UNITED STATES. </w:t>
      </w:r>
      <w:r w:rsidRPr="00064492">
        <w:rPr>
          <w:rFonts w:cs="Times New Roman"/>
          <w:i/>
          <w:iCs/>
          <w:color w:val="000000"/>
          <w:lang w:val="en-GB"/>
        </w:rPr>
        <w:t>Ecol. Appl.</w:t>
      </w:r>
      <w:r w:rsidRPr="00064492">
        <w:rPr>
          <w:rFonts w:cs="Times New Roman"/>
          <w:color w:val="000000"/>
          <w:lang w:val="en-GB"/>
        </w:rPr>
        <w:t xml:space="preserve"> </w:t>
      </w:r>
      <w:r w:rsidRPr="00064492">
        <w:rPr>
          <w:rFonts w:cs="Times New Roman"/>
          <w:b/>
          <w:bCs/>
          <w:color w:val="000000"/>
          <w:lang w:val="en-GB"/>
        </w:rPr>
        <w:t>15</w:t>
      </w:r>
      <w:r w:rsidRPr="00064492">
        <w:rPr>
          <w:rFonts w:cs="Times New Roman"/>
          <w:color w:val="000000"/>
          <w:lang w:val="en-GB"/>
        </w:rPr>
        <w:t>, 799–805 (2005).</w:t>
      </w:r>
    </w:p>
    <w:p w14:paraId="4BAD499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11.</w:t>
      </w:r>
      <w:r w:rsidRPr="00064492">
        <w:rPr>
          <w:rFonts w:cs="Times New Roman"/>
          <w:color w:val="000000"/>
          <w:lang w:val="en-GB"/>
        </w:rPr>
        <w:tab/>
        <w:t xml:space="preserve">Carr, D. Population and deforestation: why rural migration matters. </w:t>
      </w:r>
      <w:r w:rsidRPr="00064492">
        <w:rPr>
          <w:rFonts w:cs="Times New Roman"/>
          <w:i/>
          <w:iCs/>
          <w:color w:val="000000"/>
          <w:lang w:val="en-GB"/>
        </w:rPr>
        <w:t>Prog. Hum. Geogr.</w:t>
      </w:r>
      <w:r w:rsidRPr="00064492">
        <w:rPr>
          <w:rFonts w:cs="Times New Roman"/>
          <w:color w:val="000000"/>
          <w:lang w:val="en-GB"/>
        </w:rPr>
        <w:t xml:space="preserve"> </w:t>
      </w:r>
      <w:r w:rsidRPr="00064492">
        <w:rPr>
          <w:rFonts w:cs="Times New Roman"/>
          <w:b/>
          <w:bCs/>
          <w:color w:val="000000"/>
          <w:lang w:val="en-GB"/>
        </w:rPr>
        <w:t>33</w:t>
      </w:r>
      <w:r w:rsidRPr="00064492">
        <w:rPr>
          <w:rFonts w:cs="Times New Roman"/>
          <w:color w:val="000000"/>
          <w:lang w:val="en-GB"/>
        </w:rPr>
        <w:t>, 355–378 (2009).</w:t>
      </w:r>
    </w:p>
    <w:p w14:paraId="51EC9D50"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12.</w:t>
      </w:r>
      <w:r w:rsidRPr="00064492">
        <w:rPr>
          <w:rFonts w:cs="Times New Roman"/>
          <w:color w:val="000000"/>
          <w:lang w:val="en-GB"/>
        </w:rPr>
        <w:tab/>
        <w:t xml:space="preserve">DeFries, R. S., Rudel, T., Uriarte, M. &amp; Hansen, M. Deforestation driven by urban population growth and agricultural trade in the twenty-first century. </w:t>
      </w:r>
      <w:r w:rsidRPr="00064492">
        <w:rPr>
          <w:rFonts w:cs="Times New Roman"/>
          <w:i/>
          <w:iCs/>
          <w:color w:val="000000"/>
          <w:lang w:val="en-GB"/>
        </w:rPr>
        <w:t>Nat. Geosci.</w:t>
      </w:r>
      <w:r w:rsidRPr="00064492">
        <w:rPr>
          <w:rFonts w:cs="Times New Roman"/>
          <w:color w:val="000000"/>
          <w:lang w:val="en-GB"/>
        </w:rPr>
        <w:t xml:space="preserve"> </w:t>
      </w:r>
      <w:r w:rsidRPr="00064492">
        <w:rPr>
          <w:rFonts w:cs="Times New Roman"/>
          <w:b/>
          <w:bCs/>
          <w:color w:val="000000"/>
          <w:lang w:val="en-GB"/>
        </w:rPr>
        <w:t>3</w:t>
      </w:r>
      <w:r w:rsidRPr="00064492">
        <w:rPr>
          <w:rFonts w:cs="Times New Roman"/>
          <w:color w:val="000000"/>
          <w:lang w:val="en-GB"/>
        </w:rPr>
        <w:t>, 178–181 (2010).</w:t>
      </w:r>
    </w:p>
    <w:p w14:paraId="7D5BEB2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13.</w:t>
      </w:r>
      <w:r w:rsidRPr="00064492">
        <w:rPr>
          <w:rFonts w:cs="Times New Roman"/>
          <w:color w:val="000000"/>
          <w:lang w:val="en-GB"/>
        </w:rPr>
        <w:tab/>
        <w:t xml:space="preserve">Adams, C., Rodrigues, S. T., Calmon, M. &amp; Kumar, C. Impacts of large‐scale forest restoration on socioeconomic status and local livelihoods: what we know and do not know. </w:t>
      </w:r>
      <w:r w:rsidRPr="00064492">
        <w:rPr>
          <w:rFonts w:cs="Times New Roman"/>
          <w:i/>
          <w:iCs/>
          <w:color w:val="000000"/>
          <w:lang w:val="en-GB"/>
        </w:rPr>
        <w:t>Biotropica</w:t>
      </w:r>
      <w:r w:rsidRPr="00064492">
        <w:rPr>
          <w:rFonts w:cs="Times New Roman"/>
          <w:color w:val="000000"/>
          <w:lang w:val="en-GB"/>
        </w:rPr>
        <w:t xml:space="preserve"> </w:t>
      </w:r>
      <w:r w:rsidRPr="00064492">
        <w:rPr>
          <w:rFonts w:cs="Times New Roman"/>
          <w:b/>
          <w:bCs/>
          <w:color w:val="000000"/>
          <w:lang w:val="en-GB"/>
        </w:rPr>
        <w:t>48</w:t>
      </w:r>
      <w:r w:rsidRPr="00064492">
        <w:rPr>
          <w:rFonts w:cs="Times New Roman"/>
          <w:color w:val="000000"/>
          <w:lang w:val="en-GB"/>
        </w:rPr>
        <w:t>, 731–744 (2016).</w:t>
      </w:r>
    </w:p>
    <w:p w14:paraId="4A589F3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14.</w:t>
      </w:r>
      <w:r w:rsidRPr="00064492">
        <w:rPr>
          <w:rFonts w:cs="Times New Roman"/>
          <w:color w:val="000000"/>
          <w:lang w:val="en-GB"/>
        </w:rPr>
        <w:tab/>
      </w:r>
      <w:r w:rsidRPr="00064492">
        <w:rPr>
          <w:rFonts w:cs="Times New Roman"/>
          <w:i/>
          <w:iCs/>
          <w:color w:val="000000"/>
          <w:lang w:val="en-GB"/>
        </w:rPr>
        <w:t>Seeing the Forest and the Trees: Human-Environment Interactions in Forest Ecosystems</w:t>
      </w:r>
      <w:r w:rsidRPr="00064492">
        <w:rPr>
          <w:rFonts w:cs="Times New Roman"/>
          <w:color w:val="000000"/>
          <w:lang w:val="en-GB"/>
        </w:rPr>
        <w:t>. (The MIT Press, 2005). doi:10.7551/mitpress/6140.001.0001.</w:t>
      </w:r>
    </w:p>
    <w:p w14:paraId="44DFEFD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15.</w:t>
      </w:r>
      <w:r w:rsidRPr="00064492">
        <w:rPr>
          <w:rFonts w:cs="Times New Roman"/>
          <w:color w:val="000000"/>
          <w:lang w:val="en-GB"/>
        </w:rPr>
        <w:tab/>
        <w:t xml:space="preserve">Grammatikopoulou, I. &amp; Vačkářová, D. The value of forest ecosystem services: A meta-analysis at the European scale and application to national ecosystem accounting. </w:t>
      </w:r>
      <w:r w:rsidRPr="00064492">
        <w:rPr>
          <w:rFonts w:cs="Times New Roman"/>
          <w:i/>
          <w:iCs/>
          <w:color w:val="000000"/>
          <w:lang w:val="en-GB"/>
        </w:rPr>
        <w:t>Ecosyst. Serv.</w:t>
      </w:r>
      <w:r w:rsidRPr="00064492">
        <w:rPr>
          <w:rFonts w:cs="Times New Roman"/>
          <w:color w:val="000000"/>
          <w:lang w:val="en-GB"/>
        </w:rPr>
        <w:t xml:space="preserve"> </w:t>
      </w:r>
      <w:r w:rsidRPr="00064492">
        <w:rPr>
          <w:rFonts w:cs="Times New Roman"/>
          <w:b/>
          <w:bCs/>
          <w:color w:val="000000"/>
          <w:lang w:val="en-GB"/>
        </w:rPr>
        <w:t>48</w:t>
      </w:r>
      <w:r w:rsidRPr="00064492">
        <w:rPr>
          <w:rFonts w:cs="Times New Roman"/>
          <w:color w:val="000000"/>
          <w:lang w:val="en-GB"/>
        </w:rPr>
        <w:t>, 101262 (2021).</w:t>
      </w:r>
    </w:p>
    <w:p w14:paraId="5E011186"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16.</w:t>
      </w:r>
      <w:r w:rsidRPr="00064492">
        <w:rPr>
          <w:rFonts w:cs="Times New Roman"/>
          <w:color w:val="000000"/>
          <w:lang w:val="en-GB"/>
        </w:rPr>
        <w:tab/>
        <w:t xml:space="preserve">Taye, F. A. </w:t>
      </w:r>
      <w:r w:rsidRPr="00064492">
        <w:rPr>
          <w:rFonts w:cs="Times New Roman"/>
          <w:i/>
          <w:iCs/>
          <w:color w:val="000000"/>
          <w:lang w:val="en-GB"/>
        </w:rPr>
        <w:t>et al.</w:t>
      </w:r>
      <w:r w:rsidRPr="00064492">
        <w:rPr>
          <w:rFonts w:cs="Times New Roman"/>
          <w:color w:val="000000"/>
          <w:lang w:val="en-GB"/>
        </w:rPr>
        <w:t xml:space="preserve"> The economic values of global forest ecosystem services: A meta-analysis. </w:t>
      </w:r>
      <w:r w:rsidRPr="00064492">
        <w:rPr>
          <w:rFonts w:cs="Times New Roman"/>
          <w:i/>
          <w:iCs/>
          <w:color w:val="000000"/>
          <w:lang w:val="en-GB"/>
        </w:rPr>
        <w:t>Ecol. Econ.</w:t>
      </w:r>
      <w:r w:rsidRPr="00064492">
        <w:rPr>
          <w:rFonts w:cs="Times New Roman"/>
          <w:color w:val="000000"/>
          <w:lang w:val="en-GB"/>
        </w:rPr>
        <w:t xml:space="preserve"> </w:t>
      </w:r>
      <w:r w:rsidRPr="00064492">
        <w:rPr>
          <w:rFonts w:cs="Times New Roman"/>
          <w:b/>
          <w:bCs/>
          <w:color w:val="000000"/>
          <w:lang w:val="en-GB"/>
        </w:rPr>
        <w:t>189</w:t>
      </w:r>
      <w:r w:rsidRPr="00064492">
        <w:rPr>
          <w:rFonts w:cs="Times New Roman"/>
          <w:color w:val="000000"/>
          <w:lang w:val="en-GB"/>
        </w:rPr>
        <w:t>, 107145 (2021).</w:t>
      </w:r>
    </w:p>
    <w:p w14:paraId="6A0A3CA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17.</w:t>
      </w:r>
      <w:r w:rsidRPr="00064492">
        <w:rPr>
          <w:rFonts w:cs="Times New Roman"/>
          <w:color w:val="000000"/>
          <w:lang w:val="en-GB"/>
        </w:rPr>
        <w:tab/>
        <w:t xml:space="preserve">Sayer, J. </w:t>
      </w:r>
      <w:r w:rsidRPr="00064492">
        <w:rPr>
          <w:rFonts w:cs="Times New Roman"/>
          <w:i/>
          <w:iCs/>
          <w:color w:val="000000"/>
          <w:lang w:val="en-GB"/>
        </w:rPr>
        <w:t>et al.</w:t>
      </w:r>
      <w:r w:rsidRPr="00064492">
        <w:rPr>
          <w:rFonts w:cs="Times New Roman"/>
          <w:color w:val="000000"/>
          <w:lang w:val="en-GB"/>
        </w:rPr>
        <w:t xml:space="preserve"> Ten principles for a landscape approach to reconciling agriculture, conservation, and other competing land uses.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110</w:t>
      </w:r>
      <w:r w:rsidRPr="00064492">
        <w:rPr>
          <w:rFonts w:cs="Times New Roman"/>
          <w:color w:val="000000"/>
          <w:lang w:val="en-GB"/>
        </w:rPr>
        <w:t>, 8349–8356 (2013).</w:t>
      </w:r>
    </w:p>
    <w:p w14:paraId="25C515D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18.</w:t>
      </w:r>
      <w:r w:rsidRPr="00064492">
        <w:rPr>
          <w:rFonts w:cs="Times New Roman"/>
          <w:color w:val="000000"/>
          <w:lang w:val="en-GB"/>
        </w:rPr>
        <w:tab/>
        <w:t xml:space="preserve">Gómez-Baggethun, E. &amp; Reyes-García, V. Reinterpreting Change in Traditional Ecological Knowledge. </w:t>
      </w:r>
      <w:r w:rsidRPr="00064492">
        <w:rPr>
          <w:rFonts w:cs="Times New Roman"/>
          <w:i/>
          <w:iCs/>
          <w:color w:val="000000"/>
          <w:lang w:val="en-GB"/>
        </w:rPr>
        <w:t>Hum. Ecol.</w:t>
      </w:r>
      <w:r w:rsidRPr="00064492">
        <w:rPr>
          <w:rFonts w:cs="Times New Roman"/>
          <w:color w:val="000000"/>
          <w:lang w:val="en-GB"/>
        </w:rPr>
        <w:t xml:space="preserve"> </w:t>
      </w:r>
      <w:r w:rsidRPr="00064492">
        <w:rPr>
          <w:rFonts w:cs="Times New Roman"/>
          <w:b/>
          <w:bCs/>
          <w:color w:val="000000"/>
          <w:lang w:val="en-GB"/>
        </w:rPr>
        <w:t>41</w:t>
      </w:r>
      <w:r w:rsidRPr="00064492">
        <w:rPr>
          <w:rFonts w:cs="Times New Roman"/>
          <w:color w:val="000000"/>
          <w:lang w:val="en-GB"/>
        </w:rPr>
        <w:t>, 643–647 (2013).</w:t>
      </w:r>
    </w:p>
    <w:p w14:paraId="14E32CFA"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19.</w:t>
      </w:r>
      <w:r w:rsidRPr="00064492">
        <w:rPr>
          <w:rFonts w:cs="Times New Roman"/>
          <w:color w:val="000000"/>
          <w:lang w:val="en-GB"/>
        </w:rPr>
        <w:tab/>
        <w:t xml:space="preserve">Persha, L., Agrawal, A. &amp; Chhatre, A. Social and Ecological Synergy: Local Rulemaking, Forest Livelihoods, and Biodiversity Conservation. </w:t>
      </w:r>
      <w:r w:rsidRPr="00064492">
        <w:rPr>
          <w:rFonts w:cs="Times New Roman"/>
          <w:i/>
          <w:iCs/>
          <w:color w:val="000000"/>
          <w:lang w:val="en-GB"/>
        </w:rPr>
        <w:t>Science</w:t>
      </w:r>
      <w:r w:rsidRPr="00064492">
        <w:rPr>
          <w:rFonts w:cs="Times New Roman"/>
          <w:color w:val="000000"/>
          <w:lang w:val="en-GB"/>
        </w:rPr>
        <w:t xml:space="preserve"> </w:t>
      </w:r>
      <w:r w:rsidRPr="00064492">
        <w:rPr>
          <w:rFonts w:cs="Times New Roman"/>
          <w:b/>
          <w:bCs/>
          <w:color w:val="000000"/>
          <w:lang w:val="en-GB"/>
        </w:rPr>
        <w:t>331</w:t>
      </w:r>
      <w:r w:rsidRPr="00064492">
        <w:rPr>
          <w:rFonts w:cs="Times New Roman"/>
          <w:color w:val="000000"/>
          <w:lang w:val="en-GB"/>
        </w:rPr>
        <w:t>, 1606–1608 (2011).</w:t>
      </w:r>
    </w:p>
    <w:p w14:paraId="6A4126D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20.</w:t>
      </w:r>
      <w:r w:rsidRPr="00064492">
        <w:rPr>
          <w:rFonts w:cs="Times New Roman"/>
          <w:color w:val="000000"/>
          <w:lang w:val="en-GB"/>
        </w:rPr>
        <w:tab/>
        <w:t xml:space="preserve">Fuente, B. D. L. </w:t>
      </w:r>
      <w:r w:rsidRPr="00064492">
        <w:rPr>
          <w:rFonts w:cs="Times New Roman"/>
          <w:i/>
          <w:iCs/>
          <w:color w:val="000000"/>
          <w:lang w:val="en-GB"/>
        </w:rPr>
        <w:t>et al.</w:t>
      </w:r>
      <w:r w:rsidRPr="00064492">
        <w:rPr>
          <w:rFonts w:cs="Times New Roman"/>
          <w:color w:val="000000"/>
          <w:lang w:val="en-GB"/>
        </w:rPr>
        <w:t xml:space="preserve"> Built-up areas within and around protected areas: Global patterns and 40-year trends. </w:t>
      </w:r>
      <w:r w:rsidRPr="00064492">
        <w:rPr>
          <w:rFonts w:cs="Times New Roman"/>
          <w:i/>
          <w:iCs/>
          <w:color w:val="000000"/>
          <w:lang w:val="en-GB"/>
        </w:rPr>
        <w:t>Glob. Ecol. Conserv.</w:t>
      </w:r>
      <w:r w:rsidRPr="00064492">
        <w:rPr>
          <w:rFonts w:cs="Times New Roman"/>
          <w:color w:val="000000"/>
          <w:lang w:val="en-GB"/>
        </w:rPr>
        <w:t xml:space="preserve"> </w:t>
      </w:r>
      <w:r w:rsidRPr="00064492">
        <w:rPr>
          <w:rFonts w:cs="Times New Roman"/>
          <w:b/>
          <w:bCs/>
          <w:color w:val="000000"/>
          <w:lang w:val="en-GB"/>
        </w:rPr>
        <w:t>24</w:t>
      </w:r>
      <w:r w:rsidRPr="00064492">
        <w:rPr>
          <w:rFonts w:cs="Times New Roman"/>
          <w:color w:val="000000"/>
          <w:lang w:val="en-GB"/>
        </w:rPr>
        <w:t>, e01291 (2020).</w:t>
      </w:r>
    </w:p>
    <w:p w14:paraId="607B2260"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21.</w:t>
      </w:r>
      <w:r w:rsidRPr="00064492">
        <w:rPr>
          <w:rFonts w:cs="Times New Roman"/>
          <w:color w:val="000000"/>
          <w:lang w:val="en-GB"/>
        </w:rPr>
        <w:tab/>
        <w:t xml:space="preserve">Scanes, C. G. Human Activity and Habitat Loss: Destruction, Fragmentation, and Degradation. in </w:t>
      </w:r>
      <w:r w:rsidRPr="00064492">
        <w:rPr>
          <w:rFonts w:cs="Times New Roman"/>
          <w:i/>
          <w:iCs/>
          <w:color w:val="000000"/>
          <w:lang w:val="en-GB"/>
        </w:rPr>
        <w:t>Animals and Human Society</w:t>
      </w:r>
      <w:r w:rsidRPr="00064492">
        <w:rPr>
          <w:rFonts w:cs="Times New Roman"/>
          <w:color w:val="000000"/>
          <w:lang w:val="en-GB"/>
        </w:rPr>
        <w:t xml:space="preserve"> 451–482 (Elsevier, 2018). doi:10.1016/B978-0-12-805247-1.00026-5.</w:t>
      </w:r>
    </w:p>
    <w:p w14:paraId="6EE29FC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22.</w:t>
      </w:r>
      <w:r w:rsidRPr="00064492">
        <w:rPr>
          <w:rFonts w:cs="Times New Roman"/>
          <w:color w:val="000000"/>
          <w:lang w:val="en-GB"/>
        </w:rPr>
        <w:tab/>
        <w:t xml:space="preserve">Bourgoin, C. </w:t>
      </w:r>
      <w:r w:rsidRPr="00064492">
        <w:rPr>
          <w:rFonts w:cs="Times New Roman"/>
          <w:i/>
          <w:iCs/>
          <w:color w:val="000000"/>
          <w:lang w:val="en-GB"/>
        </w:rPr>
        <w:t>et al.</w:t>
      </w:r>
      <w:r w:rsidRPr="00064492">
        <w:rPr>
          <w:rFonts w:cs="Times New Roman"/>
          <w:color w:val="000000"/>
          <w:lang w:val="en-GB"/>
        </w:rPr>
        <w:t xml:space="preserve"> Human degradation of tropical moist forests is greater than previously estimated. </w:t>
      </w:r>
      <w:r w:rsidRPr="00064492">
        <w:rPr>
          <w:rFonts w:cs="Times New Roman"/>
          <w:i/>
          <w:iCs/>
          <w:color w:val="000000"/>
          <w:lang w:val="en-GB"/>
        </w:rPr>
        <w:t>Nature</w:t>
      </w:r>
      <w:r w:rsidRPr="00064492">
        <w:rPr>
          <w:rFonts w:cs="Times New Roman"/>
          <w:color w:val="000000"/>
          <w:lang w:val="en-GB"/>
        </w:rPr>
        <w:t xml:space="preserve"> </w:t>
      </w:r>
      <w:r w:rsidRPr="00064492">
        <w:rPr>
          <w:rFonts w:cs="Times New Roman"/>
          <w:b/>
          <w:bCs/>
          <w:color w:val="000000"/>
          <w:lang w:val="en-GB"/>
        </w:rPr>
        <w:t>631</w:t>
      </w:r>
      <w:r w:rsidRPr="00064492">
        <w:rPr>
          <w:rFonts w:cs="Times New Roman"/>
          <w:color w:val="000000"/>
          <w:lang w:val="en-GB"/>
        </w:rPr>
        <w:t>, 570–576 (2024).</w:t>
      </w:r>
    </w:p>
    <w:p w14:paraId="07188C8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23.</w:t>
      </w:r>
      <w:r w:rsidRPr="00064492">
        <w:rPr>
          <w:rFonts w:cs="Times New Roman"/>
          <w:color w:val="000000"/>
          <w:lang w:val="en-GB"/>
        </w:rPr>
        <w:tab/>
        <w:t xml:space="preserve">Decker, D. J. </w:t>
      </w:r>
      <w:r w:rsidRPr="00064492">
        <w:rPr>
          <w:rFonts w:cs="Times New Roman"/>
          <w:i/>
          <w:iCs/>
          <w:color w:val="000000"/>
          <w:lang w:val="en-GB"/>
        </w:rPr>
        <w:t>et al.</w:t>
      </w:r>
      <w:r w:rsidRPr="00064492">
        <w:rPr>
          <w:rFonts w:cs="Times New Roman"/>
          <w:color w:val="000000"/>
          <w:lang w:val="en-GB"/>
        </w:rPr>
        <w:t xml:space="preserve"> Understanding Risk Perceptions to Enhance Communication about Human-Wildlife Interactions and the Impacts of Zoonotic Disease. </w:t>
      </w:r>
      <w:r w:rsidRPr="00064492">
        <w:rPr>
          <w:rFonts w:cs="Times New Roman"/>
          <w:i/>
          <w:iCs/>
          <w:color w:val="000000"/>
          <w:lang w:val="en-GB"/>
        </w:rPr>
        <w:t>ILAR J.</w:t>
      </w:r>
      <w:r w:rsidRPr="00064492">
        <w:rPr>
          <w:rFonts w:cs="Times New Roman"/>
          <w:color w:val="000000"/>
          <w:lang w:val="en-GB"/>
        </w:rPr>
        <w:t xml:space="preserve"> </w:t>
      </w:r>
      <w:r w:rsidRPr="00064492">
        <w:rPr>
          <w:rFonts w:cs="Times New Roman"/>
          <w:b/>
          <w:bCs/>
          <w:color w:val="000000"/>
          <w:lang w:val="en-GB"/>
        </w:rPr>
        <w:t>51</w:t>
      </w:r>
      <w:r w:rsidRPr="00064492">
        <w:rPr>
          <w:rFonts w:cs="Times New Roman"/>
          <w:color w:val="000000"/>
          <w:lang w:val="en-GB"/>
        </w:rPr>
        <w:t>, 255–261 (2010).</w:t>
      </w:r>
    </w:p>
    <w:p w14:paraId="53D30A6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24.</w:t>
      </w:r>
      <w:r w:rsidRPr="00064492">
        <w:rPr>
          <w:rFonts w:cs="Times New Roman"/>
          <w:color w:val="000000"/>
          <w:lang w:val="en-GB"/>
        </w:rPr>
        <w:tab/>
        <w:t xml:space="preserve">Kang, M. </w:t>
      </w:r>
      <w:r w:rsidRPr="00064492">
        <w:rPr>
          <w:rFonts w:cs="Times New Roman"/>
          <w:i/>
          <w:iCs/>
          <w:color w:val="000000"/>
          <w:lang w:val="en-GB"/>
        </w:rPr>
        <w:t>et al.</w:t>
      </w:r>
      <w:r w:rsidRPr="00064492">
        <w:rPr>
          <w:rFonts w:cs="Times New Roman"/>
          <w:color w:val="000000"/>
          <w:lang w:val="en-GB"/>
        </w:rPr>
        <w:t xml:space="preserve"> Zoonotic infections by avian influenza virus: changing global epidemiology, investigation, and control. </w:t>
      </w:r>
      <w:r w:rsidRPr="00064492">
        <w:rPr>
          <w:rFonts w:cs="Times New Roman"/>
          <w:i/>
          <w:iCs/>
          <w:color w:val="000000"/>
          <w:lang w:val="en-GB"/>
        </w:rPr>
        <w:t>Lancet Infect. Dis.</w:t>
      </w:r>
      <w:r w:rsidRPr="00064492">
        <w:rPr>
          <w:rFonts w:cs="Times New Roman"/>
          <w:color w:val="000000"/>
          <w:lang w:val="en-GB"/>
        </w:rPr>
        <w:t xml:space="preserve"> S1473309924002342 (2024) doi:10.1016/S1473-3099(24)00234-2.</w:t>
      </w:r>
    </w:p>
    <w:p w14:paraId="6242ED9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25.</w:t>
      </w:r>
      <w:r w:rsidRPr="00064492">
        <w:rPr>
          <w:rFonts w:cs="Times New Roman"/>
          <w:color w:val="000000"/>
          <w:lang w:val="en-GB"/>
        </w:rPr>
        <w:tab/>
        <w:t xml:space="preserve">Mitjà, O. </w:t>
      </w:r>
      <w:r w:rsidRPr="00064492">
        <w:rPr>
          <w:rFonts w:cs="Times New Roman"/>
          <w:i/>
          <w:iCs/>
          <w:color w:val="000000"/>
          <w:lang w:val="en-GB"/>
        </w:rPr>
        <w:t>et al.</w:t>
      </w:r>
      <w:r w:rsidRPr="00064492">
        <w:rPr>
          <w:rFonts w:cs="Times New Roman"/>
          <w:color w:val="000000"/>
          <w:lang w:val="en-GB"/>
        </w:rPr>
        <w:t xml:space="preserve"> Mpox in people with advanced HIV infection: a global case series. </w:t>
      </w:r>
      <w:r w:rsidRPr="00064492">
        <w:rPr>
          <w:rFonts w:cs="Times New Roman"/>
          <w:i/>
          <w:iCs/>
          <w:color w:val="000000"/>
          <w:lang w:val="en-GB"/>
        </w:rPr>
        <w:t>The Lancet</w:t>
      </w:r>
      <w:r w:rsidRPr="00064492">
        <w:rPr>
          <w:rFonts w:cs="Times New Roman"/>
          <w:color w:val="000000"/>
          <w:lang w:val="en-GB"/>
        </w:rPr>
        <w:t xml:space="preserve"> </w:t>
      </w:r>
      <w:r w:rsidRPr="00064492">
        <w:rPr>
          <w:rFonts w:cs="Times New Roman"/>
          <w:b/>
          <w:bCs/>
          <w:color w:val="000000"/>
          <w:lang w:val="en-GB"/>
        </w:rPr>
        <w:t>401</w:t>
      </w:r>
      <w:r w:rsidRPr="00064492">
        <w:rPr>
          <w:rFonts w:cs="Times New Roman"/>
          <w:color w:val="000000"/>
          <w:lang w:val="en-GB"/>
        </w:rPr>
        <w:t>, 939–949 (2023).</w:t>
      </w:r>
    </w:p>
    <w:p w14:paraId="3CA130A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26.</w:t>
      </w:r>
      <w:r w:rsidRPr="00064492">
        <w:rPr>
          <w:rFonts w:cs="Times New Roman"/>
          <w:color w:val="000000"/>
          <w:lang w:val="en-GB"/>
        </w:rPr>
        <w:tab/>
        <w:t xml:space="preserve">Soman Pillai, V., Krishna, G. &amp; Valiya Veettil, M. Nipah Virus: Past Outbreaks and Future Containment. </w:t>
      </w:r>
      <w:r w:rsidRPr="00064492">
        <w:rPr>
          <w:rFonts w:cs="Times New Roman"/>
          <w:i/>
          <w:iCs/>
          <w:color w:val="000000"/>
          <w:lang w:val="en-GB"/>
        </w:rPr>
        <w:t>Viruses</w:t>
      </w:r>
      <w:r w:rsidRPr="00064492">
        <w:rPr>
          <w:rFonts w:cs="Times New Roman"/>
          <w:color w:val="000000"/>
          <w:lang w:val="en-GB"/>
        </w:rPr>
        <w:t xml:space="preserve"> </w:t>
      </w:r>
      <w:r w:rsidRPr="00064492">
        <w:rPr>
          <w:rFonts w:cs="Times New Roman"/>
          <w:b/>
          <w:bCs/>
          <w:color w:val="000000"/>
          <w:lang w:val="en-GB"/>
        </w:rPr>
        <w:t>12</w:t>
      </w:r>
      <w:r w:rsidRPr="00064492">
        <w:rPr>
          <w:rFonts w:cs="Times New Roman"/>
          <w:color w:val="000000"/>
          <w:lang w:val="en-GB"/>
        </w:rPr>
        <w:t>, 465 (2020).</w:t>
      </w:r>
    </w:p>
    <w:p w14:paraId="0ED3D04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27.</w:t>
      </w:r>
      <w:r w:rsidRPr="00064492">
        <w:rPr>
          <w:rFonts w:cs="Times New Roman"/>
          <w:color w:val="000000"/>
          <w:lang w:val="en-GB"/>
        </w:rPr>
        <w:tab/>
        <w:t xml:space="preserve">Herrmann, S. M., Brandt, M., Rasmussen, K. &amp; Fensholt, R. Accelerating land cover change in West Africa over four decades as population pressure increased. </w:t>
      </w:r>
      <w:r w:rsidRPr="00064492">
        <w:rPr>
          <w:rFonts w:cs="Times New Roman"/>
          <w:i/>
          <w:iCs/>
          <w:color w:val="000000"/>
          <w:lang w:val="en-GB"/>
        </w:rPr>
        <w:t>Commun.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53 (2020).</w:t>
      </w:r>
    </w:p>
    <w:p w14:paraId="6EEB1A2C"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28.</w:t>
      </w:r>
      <w:r w:rsidRPr="00064492">
        <w:rPr>
          <w:rFonts w:cs="Times New Roman"/>
          <w:color w:val="000000"/>
          <w:lang w:val="en-GB"/>
        </w:rPr>
        <w:tab/>
        <w:t xml:space="preserve">Winkler, K., Fuchs, R., Rounsevell, M. &amp; Herold, M. Global land use changes are four times greater than previously estimated. </w:t>
      </w:r>
      <w:r w:rsidRPr="00064492">
        <w:rPr>
          <w:rFonts w:cs="Times New Roman"/>
          <w:i/>
          <w:iCs/>
          <w:color w:val="000000"/>
          <w:lang w:val="en-GB"/>
        </w:rPr>
        <w:t>Nat. Commun.</w:t>
      </w:r>
      <w:r w:rsidRPr="00064492">
        <w:rPr>
          <w:rFonts w:cs="Times New Roman"/>
          <w:color w:val="000000"/>
          <w:lang w:val="en-GB"/>
        </w:rPr>
        <w:t xml:space="preserve"> </w:t>
      </w:r>
      <w:r w:rsidRPr="00064492">
        <w:rPr>
          <w:rFonts w:cs="Times New Roman"/>
          <w:b/>
          <w:bCs/>
          <w:color w:val="000000"/>
          <w:lang w:val="en-GB"/>
        </w:rPr>
        <w:t>12</w:t>
      </w:r>
      <w:r w:rsidRPr="00064492">
        <w:rPr>
          <w:rFonts w:cs="Times New Roman"/>
          <w:color w:val="000000"/>
          <w:lang w:val="en-GB"/>
        </w:rPr>
        <w:t>, 2501 (2021).</w:t>
      </w:r>
    </w:p>
    <w:p w14:paraId="4C580205"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29.</w:t>
      </w:r>
      <w:r w:rsidRPr="00064492">
        <w:rPr>
          <w:rFonts w:cs="Times New Roman"/>
          <w:color w:val="000000"/>
          <w:lang w:val="en-GB"/>
        </w:rPr>
        <w:tab/>
        <w:t xml:space="preserve">Ehrlich, D., Freire, S., Melchiorri, M. &amp; Kemper, T. Open and Consistent Geospatial Data on Population Density, Built-Up and Settlements to Analyse Human Presence, Societal Impact and Sustainability: A Review of GHSL Applications. </w:t>
      </w:r>
      <w:r w:rsidRPr="00064492">
        <w:rPr>
          <w:rFonts w:cs="Times New Roman"/>
          <w:i/>
          <w:iCs/>
          <w:color w:val="000000"/>
          <w:lang w:val="en-GB"/>
        </w:rPr>
        <w:t>Sustainability</w:t>
      </w:r>
      <w:r w:rsidRPr="00064492">
        <w:rPr>
          <w:rFonts w:cs="Times New Roman"/>
          <w:color w:val="000000"/>
          <w:lang w:val="en-GB"/>
        </w:rPr>
        <w:t xml:space="preserve"> </w:t>
      </w:r>
      <w:r w:rsidRPr="00064492">
        <w:rPr>
          <w:rFonts w:cs="Times New Roman"/>
          <w:b/>
          <w:bCs/>
          <w:color w:val="000000"/>
          <w:lang w:val="en-GB"/>
        </w:rPr>
        <w:t>13</w:t>
      </w:r>
      <w:r w:rsidRPr="00064492">
        <w:rPr>
          <w:rFonts w:cs="Times New Roman"/>
          <w:color w:val="000000"/>
          <w:lang w:val="en-GB"/>
        </w:rPr>
        <w:t>, 7851 (2021).</w:t>
      </w:r>
    </w:p>
    <w:p w14:paraId="6752535B"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30.</w:t>
      </w:r>
      <w:r w:rsidRPr="00064492">
        <w:rPr>
          <w:rFonts w:cs="Times New Roman"/>
          <w:color w:val="000000"/>
          <w:lang w:val="en-GB"/>
        </w:rPr>
        <w:tab/>
        <w:t xml:space="preserve">Veldkamp, E., Schmidt, M., Powers, J. S. &amp; Corre, M. D. Deforestation and reforestation impacts on soils in the tropics. </w:t>
      </w:r>
      <w:r w:rsidRPr="00064492">
        <w:rPr>
          <w:rFonts w:cs="Times New Roman"/>
          <w:i/>
          <w:iCs/>
          <w:color w:val="000000"/>
          <w:lang w:val="en-GB"/>
        </w:rPr>
        <w:t>Nat. Rev.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590–605 (2020).</w:t>
      </w:r>
    </w:p>
    <w:p w14:paraId="5C54A6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31.</w:t>
      </w:r>
      <w:r w:rsidRPr="00064492">
        <w:rPr>
          <w:rFonts w:cs="Times New Roman"/>
          <w:color w:val="000000"/>
          <w:lang w:val="en-GB"/>
        </w:rPr>
        <w:tab/>
        <w:t xml:space="preserve">Watson, J. E. M. </w:t>
      </w:r>
      <w:r w:rsidRPr="00064492">
        <w:rPr>
          <w:rFonts w:cs="Times New Roman"/>
          <w:i/>
          <w:iCs/>
          <w:color w:val="000000"/>
          <w:lang w:val="en-GB"/>
        </w:rPr>
        <w:t>et al.</w:t>
      </w:r>
      <w:r w:rsidRPr="00064492">
        <w:rPr>
          <w:rFonts w:cs="Times New Roman"/>
          <w:color w:val="000000"/>
          <w:lang w:val="en-GB"/>
        </w:rPr>
        <w:t xml:space="preserve"> The exceptional value of intact forest ecosystems. </w:t>
      </w:r>
      <w:r w:rsidRPr="00064492">
        <w:rPr>
          <w:rFonts w:cs="Times New Roman"/>
          <w:i/>
          <w:iCs/>
          <w:color w:val="000000"/>
          <w:lang w:val="en-GB"/>
        </w:rPr>
        <w:t>Nat. Ecol. Evol.</w:t>
      </w:r>
      <w:r w:rsidRPr="00064492">
        <w:rPr>
          <w:rFonts w:cs="Times New Roman"/>
          <w:color w:val="000000"/>
          <w:lang w:val="en-GB"/>
        </w:rPr>
        <w:t xml:space="preserve"> </w:t>
      </w:r>
      <w:r w:rsidRPr="00064492">
        <w:rPr>
          <w:rFonts w:cs="Times New Roman"/>
          <w:b/>
          <w:bCs/>
          <w:color w:val="000000"/>
          <w:lang w:val="en-GB"/>
        </w:rPr>
        <w:t>2</w:t>
      </w:r>
      <w:r w:rsidRPr="00064492">
        <w:rPr>
          <w:rFonts w:cs="Times New Roman"/>
          <w:color w:val="000000"/>
          <w:lang w:val="en-GB"/>
        </w:rPr>
        <w:t>, 599–610 (2018).</w:t>
      </w:r>
    </w:p>
    <w:p w14:paraId="36799C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32.</w:t>
      </w:r>
      <w:r w:rsidRPr="00064492">
        <w:rPr>
          <w:rFonts w:cs="Times New Roman"/>
          <w:color w:val="000000"/>
          <w:lang w:val="en-GB"/>
        </w:rPr>
        <w:tab/>
        <w:t xml:space="preserve">Herrmann, S. M., Brandt, M., Rasmussen, K. &amp; Fensholt, R. Accelerating land cover change in West Africa over four decades as population pressure increased. </w:t>
      </w:r>
      <w:r w:rsidRPr="00064492">
        <w:rPr>
          <w:rFonts w:cs="Times New Roman"/>
          <w:i/>
          <w:iCs/>
          <w:color w:val="000000"/>
          <w:lang w:val="en-GB"/>
        </w:rPr>
        <w:t>Commun.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53 (2020).</w:t>
      </w:r>
    </w:p>
    <w:p w14:paraId="726ADD1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33.</w:t>
      </w:r>
      <w:r w:rsidRPr="00064492">
        <w:rPr>
          <w:rFonts w:cs="Times New Roman"/>
          <w:color w:val="000000"/>
          <w:lang w:val="en-GB"/>
        </w:rPr>
        <w:tab/>
        <w:t xml:space="preserve">Mansourian, S. </w:t>
      </w:r>
      <w:r w:rsidRPr="00064492">
        <w:rPr>
          <w:rFonts w:cs="Times New Roman"/>
          <w:i/>
          <w:iCs/>
          <w:color w:val="000000"/>
          <w:lang w:val="en-GB"/>
        </w:rPr>
        <w:t>et al.</w:t>
      </w:r>
      <w:r w:rsidRPr="00064492">
        <w:rPr>
          <w:rFonts w:cs="Times New Roman"/>
          <w:color w:val="000000"/>
          <w:lang w:val="en-GB"/>
        </w:rPr>
        <w:t xml:space="preserve"> Putting the pieces together: Integration for forest landscape restoration implementation. </w:t>
      </w:r>
      <w:r w:rsidRPr="00064492">
        <w:rPr>
          <w:rFonts w:cs="Times New Roman"/>
          <w:i/>
          <w:iCs/>
          <w:color w:val="000000"/>
          <w:lang w:val="en-GB"/>
        </w:rPr>
        <w:t>Land Degrad. Dev.</w:t>
      </w:r>
      <w:r w:rsidRPr="00064492">
        <w:rPr>
          <w:rFonts w:cs="Times New Roman"/>
          <w:color w:val="000000"/>
          <w:lang w:val="en-GB"/>
        </w:rPr>
        <w:t xml:space="preserve"> </w:t>
      </w:r>
      <w:r w:rsidRPr="00064492">
        <w:rPr>
          <w:rFonts w:cs="Times New Roman"/>
          <w:b/>
          <w:bCs/>
          <w:color w:val="000000"/>
          <w:lang w:val="en-GB"/>
        </w:rPr>
        <w:t>31</w:t>
      </w:r>
      <w:r w:rsidRPr="00064492">
        <w:rPr>
          <w:rFonts w:cs="Times New Roman"/>
          <w:color w:val="000000"/>
          <w:lang w:val="en-GB"/>
        </w:rPr>
        <w:t>, 419–429 (2020).</w:t>
      </w:r>
    </w:p>
    <w:p w14:paraId="08AFD56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34.</w:t>
      </w:r>
      <w:r w:rsidRPr="00064492">
        <w:rPr>
          <w:rFonts w:cs="Times New Roman"/>
          <w:color w:val="000000"/>
          <w:lang w:val="en-GB"/>
        </w:rPr>
        <w:tab/>
        <w:t xml:space="preserve">Riitters, K., Wickham, J., Costanza, J. K. &amp; Vogt, P. A global evaluation of forest interior area dynamics using tree cover data from 2000 to 2012. </w:t>
      </w:r>
      <w:r w:rsidRPr="00064492">
        <w:rPr>
          <w:rFonts w:cs="Times New Roman"/>
          <w:i/>
          <w:iCs/>
          <w:color w:val="000000"/>
          <w:lang w:val="en-GB"/>
        </w:rPr>
        <w:t>Landsc. Ecol.</w:t>
      </w:r>
      <w:r w:rsidRPr="00064492">
        <w:rPr>
          <w:rFonts w:cs="Times New Roman"/>
          <w:color w:val="000000"/>
          <w:lang w:val="en-GB"/>
        </w:rPr>
        <w:t xml:space="preserve"> </w:t>
      </w:r>
      <w:r w:rsidRPr="00064492">
        <w:rPr>
          <w:rFonts w:cs="Times New Roman"/>
          <w:b/>
          <w:bCs/>
          <w:color w:val="000000"/>
          <w:lang w:val="en-GB"/>
        </w:rPr>
        <w:t>31</w:t>
      </w:r>
      <w:r w:rsidRPr="00064492">
        <w:rPr>
          <w:rFonts w:cs="Times New Roman"/>
          <w:color w:val="000000"/>
          <w:lang w:val="en-GB"/>
        </w:rPr>
        <w:t>, 137–148 (2016).</w:t>
      </w:r>
    </w:p>
    <w:p w14:paraId="5C99BBFC"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35.</w:t>
      </w:r>
      <w:r w:rsidRPr="00064492">
        <w:rPr>
          <w:rFonts w:cs="Times New Roman"/>
          <w:color w:val="000000"/>
          <w:lang w:val="en-GB"/>
        </w:rPr>
        <w:tab/>
        <w:t xml:space="preserve">Reed, J., Van Vianen, J., Deakin, E. L., Barlow, J. &amp; Sunderland, T. Integrated landscape approaches to managing social and environmental issues in the tropics: learning from the past to guide the future. </w:t>
      </w:r>
      <w:r w:rsidRPr="00064492">
        <w:rPr>
          <w:rFonts w:cs="Times New Roman"/>
          <w:i/>
          <w:iCs/>
          <w:color w:val="000000"/>
          <w:lang w:val="en-GB"/>
        </w:rPr>
        <w:t>Glob. Change Biol.</w:t>
      </w:r>
      <w:r w:rsidRPr="00064492">
        <w:rPr>
          <w:rFonts w:cs="Times New Roman"/>
          <w:color w:val="000000"/>
          <w:lang w:val="en-GB"/>
        </w:rPr>
        <w:t xml:space="preserve"> </w:t>
      </w:r>
      <w:r w:rsidRPr="00064492">
        <w:rPr>
          <w:rFonts w:cs="Times New Roman"/>
          <w:b/>
          <w:bCs/>
          <w:color w:val="000000"/>
          <w:lang w:val="en-GB"/>
        </w:rPr>
        <w:t>22</w:t>
      </w:r>
      <w:r w:rsidRPr="00064492">
        <w:rPr>
          <w:rFonts w:cs="Times New Roman"/>
          <w:color w:val="000000"/>
          <w:lang w:val="en-GB"/>
        </w:rPr>
        <w:t>, 2540–2554 (2016).</w:t>
      </w:r>
    </w:p>
    <w:p w14:paraId="10CD92E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36.</w:t>
      </w:r>
      <w:r w:rsidRPr="00064492">
        <w:rPr>
          <w:rFonts w:cs="Times New Roman"/>
          <w:color w:val="000000"/>
          <w:lang w:val="en-GB"/>
        </w:rPr>
        <w:tab/>
        <w:t xml:space="preserve">Haddad, N. M. </w:t>
      </w:r>
      <w:r w:rsidRPr="00064492">
        <w:rPr>
          <w:rFonts w:cs="Times New Roman"/>
          <w:i/>
          <w:iCs/>
          <w:color w:val="000000"/>
          <w:lang w:val="en-GB"/>
        </w:rPr>
        <w:t>et al.</w:t>
      </w:r>
      <w:r w:rsidRPr="00064492">
        <w:rPr>
          <w:rFonts w:cs="Times New Roman"/>
          <w:color w:val="000000"/>
          <w:lang w:val="en-GB"/>
        </w:rPr>
        <w:t xml:space="preserve"> Habitat fragmentation and its lasting impact on Earth’s ecosystems.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e1500052 (2015).</w:t>
      </w:r>
    </w:p>
    <w:p w14:paraId="3989986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37.</w:t>
      </w:r>
      <w:r w:rsidRPr="00064492">
        <w:rPr>
          <w:rFonts w:cs="Times New Roman"/>
          <w:color w:val="000000"/>
          <w:lang w:val="en-GB"/>
        </w:rPr>
        <w:tab/>
        <w:t xml:space="preserve">Seto, K. C., Güneralp, B. &amp; Hutyra, L. R. Global forecasts of urban expansion to 2030 and direct impacts on biodiversity and carbon pools.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109</w:t>
      </w:r>
      <w:r w:rsidRPr="00064492">
        <w:rPr>
          <w:rFonts w:cs="Times New Roman"/>
          <w:color w:val="000000"/>
          <w:lang w:val="en-GB"/>
        </w:rPr>
        <w:t>, 16083–16088 (2012).</w:t>
      </w:r>
    </w:p>
    <w:p w14:paraId="6EA7DA17" w14:textId="77777777" w:rsidR="00064492" w:rsidRPr="00064492" w:rsidRDefault="00064492" w:rsidP="00064492">
      <w:pPr>
        <w:pStyle w:val="Bibliography"/>
        <w:rPr>
          <w:rFonts w:cs="Times New Roman"/>
          <w:color w:val="000000"/>
          <w:lang w:val="en-GB"/>
        </w:rPr>
      </w:pPr>
      <w:r w:rsidRPr="0018493C">
        <w:rPr>
          <w:rFonts w:cs="Times New Roman"/>
          <w:color w:val="000000"/>
        </w:rPr>
        <w:t>38.</w:t>
      </w:r>
      <w:r w:rsidRPr="0018493C">
        <w:rPr>
          <w:rFonts w:cs="Times New Roman"/>
          <w:color w:val="000000"/>
        </w:rPr>
        <w:tab/>
        <w:t xml:space="preserve">Kauppi, P. E. </w:t>
      </w:r>
      <w:r w:rsidRPr="0018493C">
        <w:rPr>
          <w:rFonts w:cs="Times New Roman"/>
          <w:i/>
          <w:iCs/>
          <w:color w:val="000000"/>
        </w:rPr>
        <w:t>et al.</w:t>
      </w:r>
      <w:r w:rsidRPr="0018493C">
        <w:rPr>
          <w:rFonts w:cs="Times New Roman"/>
          <w:color w:val="000000"/>
        </w:rPr>
        <w:t xml:space="preserve"> </w:t>
      </w:r>
      <w:r w:rsidRPr="00064492">
        <w:rPr>
          <w:rFonts w:cs="Times New Roman"/>
          <w:color w:val="000000"/>
          <w:lang w:val="en-GB"/>
        </w:rPr>
        <w:t xml:space="preserve">Returning forests </w:t>
      </w:r>
      <w:proofErr w:type="spellStart"/>
      <w:r w:rsidRPr="00064492">
        <w:rPr>
          <w:rFonts w:cs="Times New Roman"/>
          <w:color w:val="000000"/>
          <w:lang w:val="en-GB"/>
        </w:rPr>
        <w:t>analyzed</w:t>
      </w:r>
      <w:proofErr w:type="spellEnd"/>
      <w:r w:rsidRPr="00064492">
        <w:rPr>
          <w:rFonts w:cs="Times New Roman"/>
          <w:color w:val="000000"/>
          <w:lang w:val="en-GB"/>
        </w:rPr>
        <w:t xml:space="preserve"> with the forest identity.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103</w:t>
      </w:r>
      <w:r w:rsidRPr="00064492">
        <w:rPr>
          <w:rFonts w:cs="Times New Roman"/>
          <w:color w:val="000000"/>
          <w:lang w:val="en-GB"/>
        </w:rPr>
        <w:t>, 17574–17579 (2006).</w:t>
      </w:r>
    </w:p>
    <w:p w14:paraId="3866932D"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39.</w:t>
      </w:r>
      <w:r w:rsidRPr="00064492">
        <w:rPr>
          <w:rFonts w:cs="Times New Roman"/>
          <w:color w:val="000000"/>
          <w:lang w:val="en-GB"/>
        </w:rPr>
        <w:tab/>
        <w:t xml:space="preserve">Vuletić, D. </w:t>
      </w:r>
      <w:r w:rsidRPr="00064492">
        <w:rPr>
          <w:rFonts w:cs="Times New Roman"/>
          <w:i/>
          <w:iCs/>
          <w:color w:val="000000"/>
          <w:lang w:val="en-GB"/>
        </w:rPr>
        <w:t>et al.</w:t>
      </w:r>
      <w:r w:rsidRPr="00064492">
        <w:rPr>
          <w:rFonts w:cs="Times New Roman"/>
          <w:color w:val="000000"/>
          <w:lang w:val="en-GB"/>
        </w:rPr>
        <w:t xml:space="preserve"> How Socio-Economic Conditions Influence Forest Policy Development in Central and South-East Europe. </w:t>
      </w:r>
      <w:r w:rsidRPr="00064492">
        <w:rPr>
          <w:rFonts w:cs="Times New Roman"/>
          <w:i/>
          <w:iCs/>
          <w:color w:val="000000"/>
          <w:lang w:val="en-GB"/>
        </w:rPr>
        <w:t>Environ. Manage.</w:t>
      </w:r>
      <w:r w:rsidRPr="00064492">
        <w:rPr>
          <w:rFonts w:cs="Times New Roman"/>
          <w:color w:val="000000"/>
          <w:lang w:val="en-GB"/>
        </w:rPr>
        <w:t xml:space="preserve"> </w:t>
      </w:r>
      <w:r w:rsidRPr="00064492">
        <w:rPr>
          <w:rFonts w:cs="Times New Roman"/>
          <w:b/>
          <w:bCs/>
          <w:color w:val="000000"/>
          <w:lang w:val="en-GB"/>
        </w:rPr>
        <w:t>46</w:t>
      </w:r>
      <w:r w:rsidRPr="00064492">
        <w:rPr>
          <w:rFonts w:cs="Times New Roman"/>
          <w:color w:val="000000"/>
          <w:lang w:val="en-GB"/>
        </w:rPr>
        <w:t>, 931–940 (2010).</w:t>
      </w:r>
    </w:p>
    <w:p w14:paraId="5228F1B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40.</w:t>
      </w:r>
      <w:r w:rsidRPr="00064492">
        <w:rPr>
          <w:rFonts w:cs="Times New Roman"/>
          <w:color w:val="000000"/>
          <w:lang w:val="en-GB"/>
        </w:rPr>
        <w:tab/>
        <w:t xml:space="preserve">Curtis, P. G., Slay, C. M., Harris, N. L., Tyukavina, A. &amp; Hansen, M. C. Classifying drivers of global forest loss. </w:t>
      </w:r>
      <w:r w:rsidRPr="00064492">
        <w:rPr>
          <w:rFonts w:cs="Times New Roman"/>
          <w:i/>
          <w:iCs/>
          <w:color w:val="000000"/>
          <w:lang w:val="en-GB"/>
        </w:rPr>
        <w:t>Science</w:t>
      </w:r>
      <w:r w:rsidRPr="00064492">
        <w:rPr>
          <w:rFonts w:cs="Times New Roman"/>
          <w:color w:val="000000"/>
          <w:lang w:val="en-GB"/>
        </w:rPr>
        <w:t xml:space="preserve"> </w:t>
      </w:r>
      <w:r w:rsidRPr="00064492">
        <w:rPr>
          <w:rFonts w:cs="Times New Roman"/>
          <w:b/>
          <w:bCs/>
          <w:color w:val="000000"/>
          <w:lang w:val="en-GB"/>
        </w:rPr>
        <w:t>361</w:t>
      </w:r>
      <w:r w:rsidRPr="00064492">
        <w:rPr>
          <w:rFonts w:cs="Times New Roman"/>
          <w:color w:val="000000"/>
          <w:lang w:val="en-GB"/>
        </w:rPr>
        <w:t>, 1108–1111 (2018).</w:t>
      </w:r>
    </w:p>
    <w:p w14:paraId="07CD3D6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41.</w:t>
      </w:r>
      <w:r w:rsidRPr="00064492">
        <w:rPr>
          <w:rFonts w:cs="Times New Roman"/>
          <w:color w:val="000000"/>
          <w:lang w:val="en-GB"/>
        </w:rPr>
        <w:tab/>
        <w:t xml:space="preserve">Bren d’Amour, C. </w:t>
      </w:r>
      <w:r w:rsidRPr="00064492">
        <w:rPr>
          <w:rFonts w:cs="Times New Roman"/>
          <w:i/>
          <w:iCs/>
          <w:color w:val="000000"/>
          <w:lang w:val="en-GB"/>
        </w:rPr>
        <w:t>et al.</w:t>
      </w:r>
      <w:r w:rsidRPr="00064492">
        <w:rPr>
          <w:rFonts w:cs="Times New Roman"/>
          <w:color w:val="000000"/>
          <w:lang w:val="en-GB"/>
        </w:rPr>
        <w:t xml:space="preserve"> Future urban land expansion and implications for global croplands.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114</w:t>
      </w:r>
      <w:r w:rsidRPr="00064492">
        <w:rPr>
          <w:rFonts w:cs="Times New Roman"/>
          <w:color w:val="000000"/>
          <w:lang w:val="en-GB"/>
        </w:rPr>
        <w:t>, 8939–8944 (2017).</w:t>
      </w:r>
    </w:p>
    <w:p w14:paraId="67B8E53D"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42.</w:t>
      </w:r>
      <w:r w:rsidRPr="00064492">
        <w:rPr>
          <w:rFonts w:cs="Times New Roman"/>
          <w:color w:val="000000"/>
          <w:lang w:val="en-GB"/>
        </w:rPr>
        <w:tab/>
        <w:t xml:space="preserve">Ahrends, A. </w:t>
      </w:r>
      <w:r w:rsidRPr="00064492">
        <w:rPr>
          <w:rFonts w:cs="Times New Roman"/>
          <w:i/>
          <w:iCs/>
          <w:color w:val="000000"/>
          <w:lang w:val="en-GB"/>
        </w:rPr>
        <w:t>et al.</w:t>
      </w:r>
      <w:r w:rsidRPr="00064492">
        <w:rPr>
          <w:rFonts w:cs="Times New Roman"/>
          <w:color w:val="000000"/>
          <w:lang w:val="en-GB"/>
        </w:rPr>
        <w:t xml:space="preserve"> Current trends of rubber plantation expansion may threaten biodiversity and livelihoods. </w:t>
      </w:r>
      <w:r w:rsidRPr="00064492">
        <w:rPr>
          <w:rFonts w:cs="Times New Roman"/>
          <w:i/>
          <w:iCs/>
          <w:color w:val="000000"/>
          <w:lang w:val="en-GB"/>
        </w:rPr>
        <w:t>Glob. Environ. Change</w:t>
      </w:r>
      <w:r w:rsidRPr="00064492">
        <w:rPr>
          <w:rFonts w:cs="Times New Roman"/>
          <w:color w:val="000000"/>
          <w:lang w:val="en-GB"/>
        </w:rPr>
        <w:t xml:space="preserve"> </w:t>
      </w:r>
      <w:r w:rsidRPr="00064492">
        <w:rPr>
          <w:rFonts w:cs="Times New Roman"/>
          <w:b/>
          <w:bCs/>
          <w:color w:val="000000"/>
          <w:lang w:val="en-GB"/>
        </w:rPr>
        <w:t>34</w:t>
      </w:r>
      <w:r w:rsidRPr="00064492">
        <w:rPr>
          <w:rFonts w:cs="Times New Roman"/>
          <w:color w:val="000000"/>
          <w:lang w:val="en-GB"/>
        </w:rPr>
        <w:t>, 48–58 (2015).</w:t>
      </w:r>
    </w:p>
    <w:p w14:paraId="3B3F530A"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43.</w:t>
      </w:r>
      <w:r w:rsidRPr="00064492">
        <w:rPr>
          <w:rFonts w:cs="Times New Roman"/>
          <w:color w:val="000000"/>
          <w:lang w:val="en-GB"/>
        </w:rPr>
        <w:tab/>
        <w:t xml:space="preserve">García-Ruiz, J. M. &amp; Lana-Renault, N. Hydrological and erosive consequences of farmland abandonment in Europe, with special reference to the Mediterranean region – A review. </w:t>
      </w:r>
      <w:r w:rsidRPr="00064492">
        <w:rPr>
          <w:rFonts w:cs="Times New Roman"/>
          <w:i/>
          <w:iCs/>
          <w:color w:val="000000"/>
          <w:lang w:val="en-GB"/>
        </w:rPr>
        <w:t>Agric. Ecosyst. Environ.</w:t>
      </w:r>
      <w:r w:rsidRPr="00064492">
        <w:rPr>
          <w:rFonts w:cs="Times New Roman"/>
          <w:color w:val="000000"/>
          <w:lang w:val="en-GB"/>
        </w:rPr>
        <w:t xml:space="preserve"> </w:t>
      </w:r>
      <w:r w:rsidRPr="00064492">
        <w:rPr>
          <w:rFonts w:cs="Times New Roman"/>
          <w:b/>
          <w:bCs/>
          <w:color w:val="000000"/>
          <w:lang w:val="en-GB"/>
        </w:rPr>
        <w:t>140</w:t>
      </w:r>
      <w:r w:rsidRPr="00064492">
        <w:rPr>
          <w:rFonts w:cs="Times New Roman"/>
          <w:color w:val="000000"/>
          <w:lang w:val="en-GB"/>
        </w:rPr>
        <w:t>, 317–338 (2011).</w:t>
      </w:r>
    </w:p>
    <w:p w14:paraId="0761867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44.</w:t>
      </w:r>
      <w:r w:rsidRPr="00064492">
        <w:rPr>
          <w:rFonts w:cs="Times New Roman"/>
          <w:color w:val="000000"/>
          <w:lang w:val="en-GB"/>
        </w:rPr>
        <w:tab/>
        <w:t xml:space="preserve">Schneider, A. </w:t>
      </w:r>
      <w:r w:rsidRPr="00064492">
        <w:rPr>
          <w:rFonts w:cs="Times New Roman"/>
          <w:i/>
          <w:iCs/>
          <w:color w:val="000000"/>
          <w:lang w:val="en-GB"/>
        </w:rPr>
        <w:t>et al.</w:t>
      </w:r>
      <w:r w:rsidRPr="00064492">
        <w:rPr>
          <w:rFonts w:cs="Times New Roman"/>
          <w:color w:val="000000"/>
          <w:lang w:val="en-GB"/>
        </w:rPr>
        <w:t xml:space="preserve"> A new urban landscape in East–Southeast Asia, 2000–2010. </w:t>
      </w:r>
      <w:r w:rsidRPr="00064492">
        <w:rPr>
          <w:rFonts w:cs="Times New Roman"/>
          <w:i/>
          <w:iCs/>
          <w:color w:val="000000"/>
          <w:lang w:val="en-GB"/>
        </w:rPr>
        <w:t>Environ. Res. Lett.</w:t>
      </w:r>
      <w:r w:rsidRPr="00064492">
        <w:rPr>
          <w:rFonts w:cs="Times New Roman"/>
          <w:color w:val="000000"/>
          <w:lang w:val="en-GB"/>
        </w:rPr>
        <w:t xml:space="preserve"> </w:t>
      </w:r>
      <w:r w:rsidRPr="00064492">
        <w:rPr>
          <w:rFonts w:cs="Times New Roman"/>
          <w:b/>
          <w:bCs/>
          <w:color w:val="000000"/>
          <w:lang w:val="en-GB"/>
        </w:rPr>
        <w:t>10</w:t>
      </w:r>
      <w:r w:rsidRPr="00064492">
        <w:rPr>
          <w:rFonts w:cs="Times New Roman"/>
          <w:color w:val="000000"/>
          <w:lang w:val="en-GB"/>
        </w:rPr>
        <w:t>, 034002 (2015).</w:t>
      </w:r>
    </w:p>
    <w:p w14:paraId="4370694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45.</w:t>
      </w:r>
      <w:r w:rsidRPr="00064492">
        <w:rPr>
          <w:rFonts w:cs="Times New Roman"/>
          <w:color w:val="000000"/>
          <w:lang w:val="en-GB"/>
        </w:rPr>
        <w:tab/>
        <w:t xml:space="preserve">Vijay, V., Pimm, S. L., Jenkins, C. N. &amp; Smith, S. J. The Impacts of Oil Palm on Recent Deforestation and Biodiversity Loss. </w:t>
      </w:r>
      <w:r w:rsidRPr="00064492">
        <w:rPr>
          <w:rFonts w:cs="Times New Roman"/>
          <w:i/>
          <w:iCs/>
          <w:color w:val="000000"/>
          <w:lang w:val="en-GB"/>
        </w:rPr>
        <w:t>PLOS ONE</w:t>
      </w:r>
      <w:r w:rsidRPr="00064492">
        <w:rPr>
          <w:rFonts w:cs="Times New Roman"/>
          <w:color w:val="000000"/>
          <w:lang w:val="en-GB"/>
        </w:rPr>
        <w:t xml:space="preserve"> </w:t>
      </w:r>
      <w:r w:rsidRPr="00064492">
        <w:rPr>
          <w:rFonts w:cs="Times New Roman"/>
          <w:b/>
          <w:bCs/>
          <w:color w:val="000000"/>
          <w:lang w:val="en-GB"/>
        </w:rPr>
        <w:t>11</w:t>
      </w:r>
      <w:r w:rsidRPr="00064492">
        <w:rPr>
          <w:rFonts w:cs="Times New Roman"/>
          <w:color w:val="000000"/>
          <w:lang w:val="en-GB"/>
        </w:rPr>
        <w:t>, e0159668 (2016).</w:t>
      </w:r>
    </w:p>
    <w:p w14:paraId="4A83D82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46.</w:t>
      </w:r>
      <w:r w:rsidRPr="00064492">
        <w:rPr>
          <w:rFonts w:cs="Times New Roman"/>
          <w:color w:val="000000"/>
          <w:lang w:val="en-GB"/>
        </w:rPr>
        <w:tab/>
        <w:t xml:space="preserve">Güneralp, B. &amp; Seto, K. C. Futures of global urban expansion: uncertainties and implications for biodiversity conservation. </w:t>
      </w:r>
      <w:r w:rsidRPr="00064492">
        <w:rPr>
          <w:rFonts w:cs="Times New Roman"/>
          <w:i/>
          <w:iCs/>
          <w:color w:val="000000"/>
          <w:lang w:val="en-GB"/>
        </w:rPr>
        <w:t>Environ. Res. Lett.</w:t>
      </w:r>
      <w:r w:rsidRPr="00064492">
        <w:rPr>
          <w:rFonts w:cs="Times New Roman"/>
          <w:color w:val="000000"/>
          <w:lang w:val="en-GB"/>
        </w:rPr>
        <w:t xml:space="preserve"> </w:t>
      </w:r>
      <w:r w:rsidRPr="00064492">
        <w:rPr>
          <w:rFonts w:cs="Times New Roman"/>
          <w:b/>
          <w:bCs/>
          <w:color w:val="000000"/>
          <w:lang w:val="en-GB"/>
        </w:rPr>
        <w:t>8</w:t>
      </w:r>
      <w:r w:rsidRPr="00064492">
        <w:rPr>
          <w:rFonts w:cs="Times New Roman"/>
          <w:color w:val="000000"/>
          <w:lang w:val="en-GB"/>
        </w:rPr>
        <w:t>, 014025 (2013).</w:t>
      </w:r>
    </w:p>
    <w:p w14:paraId="3F07562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47.</w:t>
      </w:r>
      <w:r w:rsidRPr="00064492">
        <w:rPr>
          <w:rFonts w:cs="Times New Roman"/>
          <w:color w:val="000000"/>
          <w:lang w:val="en-GB"/>
        </w:rPr>
        <w:tab/>
        <w:t xml:space="preserve">Arroyo‐Rodríguez, V. </w:t>
      </w:r>
      <w:r w:rsidRPr="00064492">
        <w:rPr>
          <w:rFonts w:cs="Times New Roman"/>
          <w:i/>
          <w:iCs/>
          <w:color w:val="000000"/>
          <w:lang w:val="en-GB"/>
        </w:rPr>
        <w:t>et al.</w:t>
      </w:r>
      <w:r w:rsidRPr="00064492">
        <w:rPr>
          <w:rFonts w:cs="Times New Roman"/>
          <w:color w:val="000000"/>
          <w:lang w:val="en-GB"/>
        </w:rPr>
        <w:t xml:space="preserve"> Designing optimal human‐modified landscapes for forest biodiversity conservation. </w:t>
      </w:r>
      <w:r w:rsidRPr="00064492">
        <w:rPr>
          <w:rFonts w:cs="Times New Roman"/>
          <w:i/>
          <w:iCs/>
          <w:color w:val="000000"/>
          <w:lang w:val="en-GB"/>
        </w:rPr>
        <w:t>Ecol. Lett.</w:t>
      </w:r>
      <w:r w:rsidRPr="00064492">
        <w:rPr>
          <w:rFonts w:cs="Times New Roman"/>
          <w:color w:val="000000"/>
          <w:lang w:val="en-GB"/>
        </w:rPr>
        <w:t xml:space="preserve"> </w:t>
      </w:r>
      <w:r w:rsidRPr="00064492">
        <w:rPr>
          <w:rFonts w:cs="Times New Roman"/>
          <w:b/>
          <w:bCs/>
          <w:color w:val="000000"/>
          <w:lang w:val="en-GB"/>
        </w:rPr>
        <w:t>23</w:t>
      </w:r>
      <w:r w:rsidRPr="00064492">
        <w:rPr>
          <w:rFonts w:cs="Times New Roman"/>
          <w:color w:val="000000"/>
          <w:lang w:val="en-GB"/>
        </w:rPr>
        <w:t>, 1404–1420 (2020).</w:t>
      </w:r>
    </w:p>
    <w:p w14:paraId="17822E0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48.</w:t>
      </w:r>
      <w:r w:rsidRPr="00064492">
        <w:rPr>
          <w:rFonts w:cs="Times New Roman"/>
          <w:color w:val="000000"/>
          <w:lang w:val="en-GB"/>
        </w:rPr>
        <w:tab/>
        <w:t xml:space="preserve">Liu, J. </w:t>
      </w:r>
      <w:r w:rsidRPr="00064492">
        <w:rPr>
          <w:rFonts w:cs="Times New Roman"/>
          <w:i/>
          <w:iCs/>
          <w:color w:val="000000"/>
          <w:lang w:val="en-GB"/>
        </w:rPr>
        <w:t>et al.</w:t>
      </w:r>
      <w:r w:rsidRPr="00064492">
        <w:rPr>
          <w:rFonts w:cs="Times New Roman"/>
          <w:color w:val="000000"/>
          <w:lang w:val="en-GB"/>
        </w:rPr>
        <w:t xml:space="preserve"> Framing Sustainability in a Telecoupled World. </w:t>
      </w:r>
      <w:r w:rsidRPr="00064492">
        <w:rPr>
          <w:rFonts w:cs="Times New Roman"/>
          <w:i/>
          <w:iCs/>
          <w:color w:val="000000"/>
          <w:lang w:val="en-GB"/>
        </w:rPr>
        <w:t>Ecol. Soc.</w:t>
      </w:r>
      <w:r w:rsidRPr="00064492">
        <w:rPr>
          <w:rFonts w:cs="Times New Roman"/>
          <w:color w:val="000000"/>
          <w:lang w:val="en-GB"/>
        </w:rPr>
        <w:t xml:space="preserve"> </w:t>
      </w:r>
      <w:r w:rsidRPr="00064492">
        <w:rPr>
          <w:rFonts w:cs="Times New Roman"/>
          <w:b/>
          <w:bCs/>
          <w:color w:val="000000"/>
          <w:lang w:val="en-GB"/>
        </w:rPr>
        <w:t>18</w:t>
      </w:r>
      <w:r w:rsidRPr="00064492">
        <w:rPr>
          <w:rFonts w:cs="Times New Roman"/>
          <w:color w:val="000000"/>
          <w:lang w:val="en-GB"/>
        </w:rPr>
        <w:t>, art26 (2013).</w:t>
      </w:r>
    </w:p>
    <w:p w14:paraId="782BA98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49.</w:t>
      </w:r>
      <w:r w:rsidRPr="00064492">
        <w:rPr>
          <w:rFonts w:cs="Times New Roman"/>
          <w:color w:val="000000"/>
          <w:lang w:val="en-GB"/>
        </w:rPr>
        <w:tab/>
        <w:t xml:space="preserve">Mitchell, M. G. E. </w:t>
      </w:r>
      <w:r w:rsidRPr="00064492">
        <w:rPr>
          <w:rFonts w:cs="Times New Roman"/>
          <w:i/>
          <w:iCs/>
          <w:color w:val="000000"/>
          <w:lang w:val="en-GB"/>
        </w:rPr>
        <w:t>et al.</w:t>
      </w:r>
      <w:r w:rsidRPr="00064492">
        <w:rPr>
          <w:rFonts w:cs="Times New Roman"/>
          <w:color w:val="000000"/>
          <w:lang w:val="en-GB"/>
        </w:rPr>
        <w:t xml:space="preserve"> Reframing landscape fragmentation’s effects on ecosystem services. </w:t>
      </w:r>
      <w:r w:rsidRPr="00064492">
        <w:rPr>
          <w:rFonts w:cs="Times New Roman"/>
          <w:i/>
          <w:iCs/>
          <w:color w:val="000000"/>
          <w:lang w:val="en-GB"/>
        </w:rPr>
        <w:t>Trends Ecol. Evol.</w:t>
      </w:r>
      <w:r w:rsidRPr="00064492">
        <w:rPr>
          <w:rFonts w:cs="Times New Roman"/>
          <w:color w:val="000000"/>
          <w:lang w:val="en-GB"/>
        </w:rPr>
        <w:t xml:space="preserve"> </w:t>
      </w:r>
      <w:r w:rsidRPr="00064492">
        <w:rPr>
          <w:rFonts w:cs="Times New Roman"/>
          <w:b/>
          <w:bCs/>
          <w:color w:val="000000"/>
          <w:lang w:val="en-GB"/>
        </w:rPr>
        <w:t>30</w:t>
      </w:r>
      <w:r w:rsidRPr="00064492">
        <w:rPr>
          <w:rFonts w:cs="Times New Roman"/>
          <w:color w:val="000000"/>
          <w:lang w:val="en-GB"/>
        </w:rPr>
        <w:t>, 190–198 (2015).</w:t>
      </w:r>
    </w:p>
    <w:p w14:paraId="3E13F06B"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50.</w:t>
      </w:r>
      <w:r w:rsidRPr="00064492">
        <w:rPr>
          <w:rFonts w:cs="Times New Roman"/>
          <w:color w:val="000000"/>
          <w:lang w:val="en-GB"/>
        </w:rPr>
        <w:tab/>
        <w:t xml:space="preserve">Rudel, T. K. </w:t>
      </w:r>
      <w:r w:rsidRPr="00064492">
        <w:rPr>
          <w:rFonts w:cs="Times New Roman"/>
          <w:i/>
          <w:iCs/>
          <w:color w:val="000000"/>
          <w:lang w:val="en-GB"/>
        </w:rPr>
        <w:t>et al.</w:t>
      </w:r>
      <w:r w:rsidRPr="00064492">
        <w:rPr>
          <w:rFonts w:cs="Times New Roman"/>
          <w:color w:val="000000"/>
          <w:lang w:val="en-GB"/>
        </w:rPr>
        <w:t xml:space="preserve"> Forest transitions: towards a global understanding of land use change. </w:t>
      </w:r>
      <w:r w:rsidRPr="00064492">
        <w:rPr>
          <w:rFonts w:cs="Times New Roman"/>
          <w:i/>
          <w:iCs/>
          <w:color w:val="000000"/>
          <w:lang w:val="en-GB"/>
        </w:rPr>
        <w:t>Glob. Environ. Change</w:t>
      </w:r>
      <w:r w:rsidRPr="00064492">
        <w:rPr>
          <w:rFonts w:cs="Times New Roman"/>
          <w:color w:val="000000"/>
          <w:lang w:val="en-GB"/>
        </w:rPr>
        <w:t xml:space="preserve"> </w:t>
      </w:r>
      <w:r w:rsidRPr="00064492">
        <w:rPr>
          <w:rFonts w:cs="Times New Roman"/>
          <w:b/>
          <w:bCs/>
          <w:color w:val="000000"/>
          <w:lang w:val="en-GB"/>
        </w:rPr>
        <w:t>15</w:t>
      </w:r>
      <w:r w:rsidRPr="00064492">
        <w:rPr>
          <w:rFonts w:cs="Times New Roman"/>
          <w:color w:val="000000"/>
          <w:lang w:val="en-GB"/>
        </w:rPr>
        <w:t>, 23–31 (2005).</w:t>
      </w:r>
    </w:p>
    <w:p w14:paraId="1DFB184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51.</w:t>
      </w:r>
      <w:r w:rsidRPr="00064492">
        <w:rPr>
          <w:rFonts w:cs="Times New Roman"/>
          <w:color w:val="000000"/>
          <w:lang w:val="en-GB"/>
        </w:rPr>
        <w:tab/>
        <w:t xml:space="preserve">Newbold, T. </w:t>
      </w:r>
      <w:r w:rsidRPr="00064492">
        <w:rPr>
          <w:rFonts w:cs="Times New Roman"/>
          <w:i/>
          <w:iCs/>
          <w:color w:val="000000"/>
          <w:lang w:val="en-GB"/>
        </w:rPr>
        <w:t>et al.</w:t>
      </w:r>
      <w:r w:rsidRPr="00064492">
        <w:rPr>
          <w:rFonts w:cs="Times New Roman"/>
          <w:color w:val="000000"/>
          <w:lang w:val="en-GB"/>
        </w:rPr>
        <w:t xml:space="preserve"> Global effects of land use on local terrestrial biodiversity. </w:t>
      </w:r>
      <w:r w:rsidRPr="00064492">
        <w:rPr>
          <w:rFonts w:cs="Times New Roman"/>
          <w:i/>
          <w:iCs/>
          <w:color w:val="000000"/>
          <w:lang w:val="en-GB"/>
        </w:rPr>
        <w:t>Nature</w:t>
      </w:r>
      <w:r w:rsidRPr="00064492">
        <w:rPr>
          <w:rFonts w:cs="Times New Roman"/>
          <w:color w:val="000000"/>
          <w:lang w:val="en-GB"/>
        </w:rPr>
        <w:t xml:space="preserve"> </w:t>
      </w:r>
      <w:r w:rsidRPr="00064492">
        <w:rPr>
          <w:rFonts w:cs="Times New Roman"/>
          <w:b/>
          <w:bCs/>
          <w:color w:val="000000"/>
          <w:lang w:val="en-GB"/>
        </w:rPr>
        <w:t>520</w:t>
      </w:r>
      <w:r w:rsidRPr="00064492">
        <w:rPr>
          <w:rFonts w:cs="Times New Roman"/>
          <w:color w:val="000000"/>
          <w:lang w:val="en-GB"/>
        </w:rPr>
        <w:t>, 45–50 (2015).</w:t>
      </w:r>
    </w:p>
    <w:p w14:paraId="44DE58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52.</w:t>
      </w:r>
      <w:r w:rsidRPr="00064492">
        <w:rPr>
          <w:rFonts w:cs="Times New Roman"/>
          <w:color w:val="000000"/>
          <w:lang w:val="en-GB"/>
        </w:rPr>
        <w:tab/>
        <w:t xml:space="preserve">Brockerhoff, E. G. </w:t>
      </w:r>
      <w:r w:rsidRPr="00064492">
        <w:rPr>
          <w:rFonts w:cs="Times New Roman"/>
          <w:i/>
          <w:iCs/>
          <w:color w:val="000000"/>
          <w:lang w:val="en-GB"/>
        </w:rPr>
        <w:t>et al.</w:t>
      </w:r>
      <w:r w:rsidRPr="00064492">
        <w:rPr>
          <w:rFonts w:cs="Times New Roman"/>
          <w:color w:val="000000"/>
          <w:lang w:val="en-GB"/>
        </w:rPr>
        <w:t xml:space="preserve"> Forest biodiversity, ecosystem functioning and the provision of ecosystem services. </w:t>
      </w:r>
      <w:r w:rsidRPr="00064492">
        <w:rPr>
          <w:rFonts w:cs="Times New Roman"/>
          <w:i/>
          <w:iCs/>
          <w:color w:val="000000"/>
          <w:lang w:val="en-GB"/>
        </w:rPr>
        <w:t>Biodivers. Conserv.</w:t>
      </w:r>
      <w:r w:rsidRPr="00064492">
        <w:rPr>
          <w:rFonts w:cs="Times New Roman"/>
          <w:color w:val="000000"/>
          <w:lang w:val="en-GB"/>
        </w:rPr>
        <w:t xml:space="preserve"> </w:t>
      </w:r>
      <w:r w:rsidRPr="00064492">
        <w:rPr>
          <w:rFonts w:cs="Times New Roman"/>
          <w:b/>
          <w:bCs/>
          <w:color w:val="000000"/>
          <w:lang w:val="en-GB"/>
        </w:rPr>
        <w:t>26</w:t>
      </w:r>
      <w:r w:rsidRPr="00064492">
        <w:rPr>
          <w:rFonts w:cs="Times New Roman"/>
          <w:color w:val="000000"/>
          <w:lang w:val="en-GB"/>
        </w:rPr>
        <w:t>, 3005–3035 (2017).</w:t>
      </w:r>
    </w:p>
    <w:p w14:paraId="20EB37A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53.</w:t>
      </w:r>
      <w:r w:rsidRPr="00064492">
        <w:rPr>
          <w:rFonts w:cs="Times New Roman"/>
          <w:color w:val="000000"/>
          <w:lang w:val="en-GB"/>
        </w:rPr>
        <w:tab/>
        <w:t xml:space="preserve">Bratman, G. N. </w:t>
      </w:r>
      <w:r w:rsidRPr="00064492">
        <w:rPr>
          <w:rFonts w:cs="Times New Roman"/>
          <w:i/>
          <w:iCs/>
          <w:color w:val="000000"/>
          <w:lang w:val="en-GB"/>
        </w:rPr>
        <w:t>et al.</w:t>
      </w:r>
      <w:r w:rsidRPr="00064492">
        <w:rPr>
          <w:rFonts w:cs="Times New Roman"/>
          <w:color w:val="000000"/>
          <w:lang w:val="en-GB"/>
        </w:rPr>
        <w:t xml:space="preserve"> Nature and mental health: An ecosystem service perspective.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5</w:t>
      </w:r>
      <w:r w:rsidRPr="00064492">
        <w:rPr>
          <w:rFonts w:cs="Times New Roman"/>
          <w:color w:val="000000"/>
          <w:lang w:val="en-GB"/>
        </w:rPr>
        <w:t>, eaax0903 (2019).</w:t>
      </w:r>
    </w:p>
    <w:p w14:paraId="7AC3F82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54.</w:t>
      </w:r>
      <w:r w:rsidRPr="00064492">
        <w:rPr>
          <w:rFonts w:cs="Times New Roman"/>
          <w:color w:val="000000"/>
          <w:lang w:val="en-GB"/>
        </w:rPr>
        <w:tab/>
        <w:t xml:space="preserve">Vogt, P. </w:t>
      </w:r>
      <w:r w:rsidRPr="00064492">
        <w:rPr>
          <w:rFonts w:cs="Times New Roman"/>
          <w:i/>
          <w:iCs/>
          <w:color w:val="000000"/>
          <w:lang w:val="en-GB"/>
        </w:rPr>
        <w:t>et al.</w:t>
      </w:r>
      <w:r w:rsidRPr="00064492">
        <w:rPr>
          <w:rFonts w:cs="Times New Roman"/>
          <w:color w:val="000000"/>
          <w:lang w:val="en-GB"/>
        </w:rPr>
        <w:t xml:space="preserve"> GuidosToolbox Workbench: spatial analysis of raster maps for ecological applications. </w:t>
      </w:r>
      <w:r w:rsidRPr="00064492">
        <w:rPr>
          <w:rFonts w:cs="Times New Roman"/>
          <w:i/>
          <w:iCs/>
          <w:color w:val="000000"/>
          <w:lang w:val="en-GB"/>
        </w:rPr>
        <w:t>Ecography</w:t>
      </w:r>
      <w:r w:rsidRPr="00064492">
        <w:rPr>
          <w:rFonts w:cs="Times New Roman"/>
          <w:color w:val="000000"/>
          <w:lang w:val="en-GB"/>
        </w:rPr>
        <w:t xml:space="preserve"> </w:t>
      </w:r>
      <w:r w:rsidRPr="00064492">
        <w:rPr>
          <w:rFonts w:cs="Times New Roman"/>
          <w:b/>
          <w:bCs/>
          <w:color w:val="000000"/>
          <w:lang w:val="en-GB"/>
        </w:rPr>
        <w:t>2022</w:t>
      </w:r>
      <w:r w:rsidRPr="00064492">
        <w:rPr>
          <w:rFonts w:cs="Times New Roman"/>
          <w:color w:val="000000"/>
          <w:lang w:val="en-GB"/>
        </w:rPr>
        <w:t>, e05864 (2022).</w:t>
      </w:r>
    </w:p>
    <w:p w14:paraId="4B14109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55.</w:t>
      </w:r>
      <w:r w:rsidRPr="00064492">
        <w:rPr>
          <w:rFonts w:cs="Times New Roman"/>
          <w:color w:val="000000"/>
          <w:lang w:val="en-GB"/>
        </w:rPr>
        <w:tab/>
        <w:t xml:space="preserve">Hagen-Zanker, A. A computational framework for generalized moving windows and its application to landscape pattern analysis. </w:t>
      </w:r>
      <w:r w:rsidRPr="00064492">
        <w:rPr>
          <w:rFonts w:cs="Times New Roman"/>
          <w:i/>
          <w:iCs/>
          <w:color w:val="000000"/>
          <w:lang w:val="en-GB"/>
        </w:rPr>
        <w:t>Int. J. Appl. Earth Obs. Geoinformation</w:t>
      </w:r>
      <w:r w:rsidRPr="00064492">
        <w:rPr>
          <w:rFonts w:cs="Times New Roman"/>
          <w:color w:val="000000"/>
          <w:lang w:val="en-GB"/>
        </w:rPr>
        <w:t xml:space="preserve"> </w:t>
      </w:r>
      <w:r w:rsidRPr="00064492">
        <w:rPr>
          <w:rFonts w:cs="Times New Roman"/>
          <w:b/>
          <w:bCs/>
          <w:color w:val="000000"/>
          <w:lang w:val="en-GB"/>
        </w:rPr>
        <w:t>44</w:t>
      </w:r>
      <w:r w:rsidRPr="00064492">
        <w:rPr>
          <w:rFonts w:cs="Times New Roman"/>
          <w:color w:val="000000"/>
          <w:lang w:val="en-GB"/>
        </w:rPr>
        <w:t>, 205–216 (2016).</w:t>
      </w:r>
    </w:p>
    <w:p w14:paraId="5BCD46A6"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56.</w:t>
      </w:r>
      <w:r w:rsidRPr="00064492">
        <w:rPr>
          <w:rFonts w:cs="Times New Roman"/>
          <w:color w:val="000000"/>
          <w:lang w:val="en-GB"/>
        </w:rPr>
        <w:tab/>
        <w:t xml:space="preserve">Chazdon, R. L. </w:t>
      </w:r>
      <w:r w:rsidRPr="00064492">
        <w:rPr>
          <w:rFonts w:cs="Times New Roman"/>
          <w:i/>
          <w:iCs/>
          <w:color w:val="000000"/>
          <w:lang w:val="en-GB"/>
        </w:rPr>
        <w:t>et al.</w:t>
      </w:r>
      <w:r w:rsidRPr="00064492">
        <w:rPr>
          <w:rFonts w:cs="Times New Roman"/>
          <w:color w:val="000000"/>
          <w:lang w:val="en-GB"/>
        </w:rPr>
        <w:t xml:space="preserve"> When is a forest a forest? Forest concepts and definitions in the era of forest and landscape restoration. </w:t>
      </w:r>
      <w:r w:rsidRPr="00064492">
        <w:rPr>
          <w:rFonts w:cs="Times New Roman"/>
          <w:i/>
          <w:iCs/>
          <w:color w:val="000000"/>
          <w:lang w:val="en-GB"/>
        </w:rPr>
        <w:t>Ambio</w:t>
      </w:r>
      <w:r w:rsidRPr="00064492">
        <w:rPr>
          <w:rFonts w:cs="Times New Roman"/>
          <w:color w:val="000000"/>
          <w:lang w:val="en-GB"/>
        </w:rPr>
        <w:t xml:space="preserve"> </w:t>
      </w:r>
      <w:r w:rsidRPr="00064492">
        <w:rPr>
          <w:rFonts w:cs="Times New Roman"/>
          <w:b/>
          <w:bCs/>
          <w:color w:val="000000"/>
          <w:lang w:val="en-GB"/>
        </w:rPr>
        <w:t>45</w:t>
      </w:r>
      <w:r w:rsidRPr="00064492">
        <w:rPr>
          <w:rFonts w:cs="Times New Roman"/>
          <w:color w:val="000000"/>
          <w:lang w:val="en-GB"/>
        </w:rPr>
        <w:t>, 538–550 (2016).</w:t>
      </w:r>
    </w:p>
    <w:p w14:paraId="4BBDC02B" w14:textId="6D1C2751" w:rsidR="00AF2AC5" w:rsidRDefault="00AF2AC5" w:rsidP="009F480A">
      <w:pPr>
        <w:pStyle w:val="Bibliography"/>
      </w:pPr>
      <w:r>
        <w:fldChar w:fldCharType="end"/>
      </w:r>
    </w:p>
    <w:p w14:paraId="53FED0CF" w14:textId="424AD442" w:rsidR="00AC1917" w:rsidRDefault="00AC1917" w:rsidP="00AC1917">
      <w:pPr>
        <w:pStyle w:val="Style1-MAIN"/>
      </w:pPr>
      <w:r w:rsidRPr="00AC1917">
        <w:lastRenderedPageBreak/>
        <w:t>Acknowledgements</w:t>
      </w:r>
    </w:p>
    <w:p w14:paraId="3F730D31" w14:textId="50E5B5BB" w:rsidR="00AC1917" w:rsidRDefault="00DE7860" w:rsidP="00DE7860">
      <w:pPr>
        <w:pStyle w:val="mainText"/>
      </w:pPr>
      <w:r w:rsidRPr="00DE7860">
        <w:t xml:space="preserve">The study was funded by the Exploratory Project </w:t>
      </w:r>
      <w:r>
        <w:t>APES</w:t>
      </w:r>
      <w:r w:rsidRPr="00DE7860">
        <w:t xml:space="preserve"> of the European Commission, Joint Research Centre.</w:t>
      </w:r>
    </w:p>
    <w:p w14:paraId="464E6A32" w14:textId="77777777" w:rsidR="001E1F1C" w:rsidRDefault="001E1F1C" w:rsidP="00DE7860">
      <w:pPr>
        <w:pStyle w:val="mainText"/>
      </w:pPr>
    </w:p>
    <w:p w14:paraId="3000ACBD" w14:textId="47D39075" w:rsidR="00AC1917" w:rsidRDefault="00AC1917" w:rsidP="00AC1917">
      <w:pPr>
        <w:pStyle w:val="Style1-MAIN"/>
      </w:pPr>
      <w:r>
        <w:t>Author contributions</w:t>
      </w:r>
    </w:p>
    <w:p w14:paraId="46FCE24E" w14:textId="08706FB8" w:rsidR="00AC1917" w:rsidRDefault="00AC1917" w:rsidP="00AC1917">
      <w:pPr>
        <w:pStyle w:val="mainTextAgain"/>
      </w:pPr>
      <w:r w:rsidRPr="00AC1917">
        <w:t>E.M.</w:t>
      </w:r>
      <w:r>
        <w:t xml:space="preserve"> </w:t>
      </w:r>
      <w:r w:rsidRPr="00AC1917">
        <w:t xml:space="preserve">and A.C. designed the research; E.M. performed the research, collected and analyzed the data; </w:t>
      </w:r>
      <w:r>
        <w:t>All the authors</w:t>
      </w:r>
      <w:r w:rsidRPr="00AC1917">
        <w:t xml:space="preserve"> revised and discussed the results of the research, wrote, and revised the paper.</w:t>
      </w:r>
    </w:p>
    <w:p w14:paraId="337E1F4C" w14:textId="77777777" w:rsidR="006E4110" w:rsidRDefault="006E4110" w:rsidP="006E4110">
      <w:pPr>
        <w:pStyle w:val="Style1-MAIN"/>
      </w:pPr>
      <w:r>
        <w:t>Corresponding author</w:t>
      </w:r>
    </w:p>
    <w:p w14:paraId="08836361" w14:textId="08C4342D" w:rsidR="006E4110" w:rsidRDefault="006E4110" w:rsidP="006E4110">
      <w:pPr>
        <w:pStyle w:val="mainText"/>
        <w:rPr>
          <w:rFonts w:cs="Times New Roman"/>
        </w:rPr>
      </w:pPr>
      <w:r>
        <w:t>Correspondence to </w:t>
      </w:r>
      <w:hyperlink r:id="rId19" w:history="1">
        <w:r w:rsidR="00893C9D" w:rsidRPr="00D84BC6">
          <w:rPr>
            <w:rStyle w:val="Hyperlink"/>
          </w:rPr>
          <w:t>Emanuele.Massaro@ec.europa.eu</w:t>
        </w:r>
      </w:hyperlink>
      <w:r w:rsidR="00893C9D">
        <w:t xml:space="preserve"> </w:t>
      </w:r>
    </w:p>
    <w:p w14:paraId="1F8C5248" w14:textId="77777777" w:rsidR="006E4110" w:rsidRPr="006E4110" w:rsidRDefault="006E4110" w:rsidP="00AC1917">
      <w:pPr>
        <w:pStyle w:val="mainTextAgain"/>
        <w:rPr>
          <w:lang w:val="en-IT"/>
        </w:rPr>
      </w:pPr>
    </w:p>
    <w:sectPr w:rsidR="006E4110" w:rsidRPr="006E4110">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46600" w14:textId="77777777" w:rsidR="00CA2776" w:rsidRDefault="00CA2776" w:rsidP="00664C7B">
      <w:pPr>
        <w:spacing w:after="0" w:line="240" w:lineRule="auto"/>
      </w:pPr>
      <w:r>
        <w:separator/>
      </w:r>
    </w:p>
  </w:endnote>
  <w:endnote w:type="continuationSeparator" w:id="0">
    <w:p w14:paraId="37FCDEFF" w14:textId="77777777" w:rsidR="00CA2776" w:rsidRDefault="00CA2776" w:rsidP="0066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E480" w14:textId="77777777" w:rsidR="00664C7B" w:rsidRDefault="00664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49B3" w14:textId="77777777" w:rsidR="00664C7B" w:rsidRDefault="00664C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08E0" w14:textId="77777777" w:rsidR="00664C7B" w:rsidRDefault="00664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45416" w14:textId="77777777" w:rsidR="00CA2776" w:rsidRDefault="00CA2776" w:rsidP="00664C7B">
      <w:pPr>
        <w:spacing w:after="0" w:line="240" w:lineRule="auto"/>
      </w:pPr>
      <w:r>
        <w:separator/>
      </w:r>
    </w:p>
  </w:footnote>
  <w:footnote w:type="continuationSeparator" w:id="0">
    <w:p w14:paraId="3FA51F3A" w14:textId="77777777" w:rsidR="00CA2776" w:rsidRDefault="00CA2776" w:rsidP="0066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1CDE5" w14:textId="624EFCDF" w:rsidR="00664C7B" w:rsidRDefault="00CA2776">
    <w:pPr>
      <w:pStyle w:val="Header"/>
    </w:pPr>
    <w:r>
      <w:rPr>
        <w:noProof/>
      </w:rPr>
      <w:pict w14:anchorId="2435D5E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4" o:spid="_x0000_s1027" type="#_x0000_t136" alt="" style="position:absolute;margin-left:0;margin-top:0;width:545pt;height:99pt;rotation:315;z-index:-25163059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0CBD" w14:textId="33427A87" w:rsidR="00664C7B" w:rsidRDefault="00CA2776">
    <w:pPr>
      <w:pStyle w:val="Header"/>
    </w:pPr>
    <w:r>
      <w:rPr>
        <w:noProof/>
      </w:rPr>
      <w:pict w14:anchorId="5B5C78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5" o:spid="_x0000_s1026" type="#_x0000_t136" alt="" style="position:absolute;margin-left:0;margin-top:0;width:545pt;height:99pt;rotation:315;z-index:-25162854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5325" w14:textId="5696750B" w:rsidR="00664C7B" w:rsidRDefault="00CA2776">
    <w:pPr>
      <w:pStyle w:val="Header"/>
    </w:pPr>
    <w:r>
      <w:rPr>
        <w:noProof/>
      </w:rPr>
      <w:pict w14:anchorId="0AF6420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3" o:spid="_x0000_s1025" type="#_x0000_t136" alt="" style="position:absolute;margin-left:0;margin-top:0;width:545pt;height:99pt;rotation:315;z-index:-25163264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intelligence2.xml><?xml version="1.0" encoding="utf-8"?>
<int2:intelligence xmlns:int2="http://schemas.microsoft.com/office/intelligence/2020/intelligence" xmlns:oel="http://schemas.microsoft.com/office/2019/extlst">
  <int2:observations>
    <int2:textHash int2:hashCode="6SLja20dQX4Y6t" int2:id="KOQtxep7">
      <int2:state int2:value="Rejected" int2:type="AugLoop_Text_Critique"/>
    </int2:textHash>
    <int2:textHash int2:hashCode="8TEipAKoodSeQG" int2:id="QBYJwCbP">
      <int2:state int2:value="Rejected" int2:type="AugLoop_Text_Critique"/>
    </int2:textHash>
    <int2:textHash int2:hashCode="50lWsyzATi5sXb" int2:id="R96z5gOB">
      <int2:state int2:value="Rejected" int2:type="AugLoop_Text_Critique"/>
    </int2:textHash>
    <int2:textHash int2:hashCode="yNN5gAO91aYkga" int2:id="zTQIxfU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11C"/>
    <w:multiLevelType w:val="hybridMultilevel"/>
    <w:tmpl w:val="8C422756"/>
    <w:lvl w:ilvl="0" w:tplc="6C464AC0">
      <w:start w:val="1"/>
      <w:numFmt w:val="bullet"/>
      <w:lvlText w:val=""/>
      <w:lvlJc w:val="left"/>
      <w:pPr>
        <w:ind w:left="720" w:hanging="360"/>
      </w:pPr>
      <w:rPr>
        <w:rFonts w:ascii="Symbol" w:hAnsi="Symbol" w:hint="default"/>
      </w:rPr>
    </w:lvl>
    <w:lvl w:ilvl="1" w:tplc="2A78B086">
      <w:start w:val="1"/>
      <w:numFmt w:val="bullet"/>
      <w:lvlText w:val="o"/>
      <w:lvlJc w:val="left"/>
      <w:pPr>
        <w:ind w:left="1440" w:hanging="360"/>
      </w:pPr>
      <w:rPr>
        <w:rFonts w:ascii="Courier New" w:hAnsi="Courier New" w:hint="default"/>
      </w:rPr>
    </w:lvl>
    <w:lvl w:ilvl="2" w:tplc="93A49B42">
      <w:start w:val="1"/>
      <w:numFmt w:val="bullet"/>
      <w:lvlText w:val=""/>
      <w:lvlJc w:val="left"/>
      <w:pPr>
        <w:ind w:left="2160" w:hanging="360"/>
      </w:pPr>
      <w:rPr>
        <w:rFonts w:ascii="Wingdings" w:hAnsi="Wingdings" w:hint="default"/>
      </w:rPr>
    </w:lvl>
    <w:lvl w:ilvl="3" w:tplc="C88C50CC">
      <w:start w:val="1"/>
      <w:numFmt w:val="bullet"/>
      <w:lvlText w:val=""/>
      <w:lvlJc w:val="left"/>
      <w:pPr>
        <w:ind w:left="2880" w:hanging="360"/>
      </w:pPr>
      <w:rPr>
        <w:rFonts w:ascii="Symbol" w:hAnsi="Symbol" w:hint="default"/>
      </w:rPr>
    </w:lvl>
    <w:lvl w:ilvl="4" w:tplc="FEE41FCC">
      <w:start w:val="1"/>
      <w:numFmt w:val="bullet"/>
      <w:lvlText w:val="o"/>
      <w:lvlJc w:val="left"/>
      <w:pPr>
        <w:ind w:left="3600" w:hanging="360"/>
      </w:pPr>
      <w:rPr>
        <w:rFonts w:ascii="Courier New" w:hAnsi="Courier New" w:hint="default"/>
      </w:rPr>
    </w:lvl>
    <w:lvl w:ilvl="5" w:tplc="30E2ABE4">
      <w:start w:val="1"/>
      <w:numFmt w:val="bullet"/>
      <w:lvlText w:val=""/>
      <w:lvlJc w:val="left"/>
      <w:pPr>
        <w:ind w:left="4320" w:hanging="360"/>
      </w:pPr>
      <w:rPr>
        <w:rFonts w:ascii="Wingdings" w:hAnsi="Wingdings" w:hint="default"/>
      </w:rPr>
    </w:lvl>
    <w:lvl w:ilvl="6" w:tplc="F0BE36E0">
      <w:start w:val="1"/>
      <w:numFmt w:val="bullet"/>
      <w:lvlText w:val=""/>
      <w:lvlJc w:val="left"/>
      <w:pPr>
        <w:ind w:left="5040" w:hanging="360"/>
      </w:pPr>
      <w:rPr>
        <w:rFonts w:ascii="Symbol" w:hAnsi="Symbol" w:hint="default"/>
      </w:rPr>
    </w:lvl>
    <w:lvl w:ilvl="7" w:tplc="8D186532">
      <w:start w:val="1"/>
      <w:numFmt w:val="bullet"/>
      <w:lvlText w:val="o"/>
      <w:lvlJc w:val="left"/>
      <w:pPr>
        <w:ind w:left="5760" w:hanging="360"/>
      </w:pPr>
      <w:rPr>
        <w:rFonts w:ascii="Courier New" w:hAnsi="Courier New" w:hint="default"/>
      </w:rPr>
    </w:lvl>
    <w:lvl w:ilvl="8" w:tplc="B13608AE">
      <w:start w:val="1"/>
      <w:numFmt w:val="bullet"/>
      <w:lvlText w:val=""/>
      <w:lvlJc w:val="left"/>
      <w:pPr>
        <w:ind w:left="6480" w:hanging="360"/>
      </w:pPr>
      <w:rPr>
        <w:rFonts w:ascii="Wingdings" w:hAnsi="Wingdings" w:hint="default"/>
      </w:rPr>
    </w:lvl>
  </w:abstractNum>
  <w:abstractNum w:abstractNumId="1" w15:restartNumberingAfterBreak="0">
    <w:nsid w:val="0785D532"/>
    <w:multiLevelType w:val="hybridMultilevel"/>
    <w:tmpl w:val="050ACA54"/>
    <w:lvl w:ilvl="0" w:tplc="8CE4AAAC">
      <w:start w:val="1"/>
      <w:numFmt w:val="bullet"/>
      <w:lvlText w:val=""/>
      <w:lvlJc w:val="left"/>
      <w:pPr>
        <w:ind w:left="720" w:hanging="360"/>
      </w:pPr>
      <w:rPr>
        <w:rFonts w:ascii="Symbol" w:hAnsi="Symbol" w:hint="default"/>
      </w:rPr>
    </w:lvl>
    <w:lvl w:ilvl="1" w:tplc="33769658">
      <w:start w:val="1"/>
      <w:numFmt w:val="bullet"/>
      <w:lvlText w:val="♦"/>
      <w:lvlJc w:val="left"/>
      <w:pPr>
        <w:ind w:left="1440" w:hanging="360"/>
      </w:pPr>
      <w:rPr>
        <w:rFonts w:ascii="Courier New" w:hAnsi="Courier New" w:hint="default"/>
      </w:rPr>
    </w:lvl>
    <w:lvl w:ilvl="2" w:tplc="58A639E2">
      <w:start w:val="1"/>
      <w:numFmt w:val="bullet"/>
      <w:lvlText w:val=""/>
      <w:lvlJc w:val="left"/>
      <w:pPr>
        <w:ind w:left="2160" w:hanging="360"/>
      </w:pPr>
      <w:rPr>
        <w:rFonts w:ascii="Wingdings" w:hAnsi="Wingdings" w:hint="default"/>
      </w:rPr>
    </w:lvl>
    <w:lvl w:ilvl="3" w:tplc="0916D196">
      <w:start w:val="1"/>
      <w:numFmt w:val="bullet"/>
      <w:lvlText w:val=""/>
      <w:lvlJc w:val="left"/>
      <w:pPr>
        <w:ind w:left="2880" w:hanging="360"/>
      </w:pPr>
      <w:rPr>
        <w:rFonts w:ascii="Symbol" w:hAnsi="Symbol" w:hint="default"/>
      </w:rPr>
    </w:lvl>
    <w:lvl w:ilvl="4" w:tplc="F6D0305E">
      <w:start w:val="1"/>
      <w:numFmt w:val="bullet"/>
      <w:lvlText w:val="o"/>
      <w:lvlJc w:val="left"/>
      <w:pPr>
        <w:ind w:left="3600" w:hanging="360"/>
      </w:pPr>
      <w:rPr>
        <w:rFonts w:ascii="Courier New" w:hAnsi="Courier New" w:hint="default"/>
      </w:rPr>
    </w:lvl>
    <w:lvl w:ilvl="5" w:tplc="CC6E4DDE">
      <w:start w:val="1"/>
      <w:numFmt w:val="bullet"/>
      <w:lvlText w:val=""/>
      <w:lvlJc w:val="left"/>
      <w:pPr>
        <w:ind w:left="4320" w:hanging="360"/>
      </w:pPr>
      <w:rPr>
        <w:rFonts w:ascii="Wingdings" w:hAnsi="Wingdings" w:hint="default"/>
      </w:rPr>
    </w:lvl>
    <w:lvl w:ilvl="6" w:tplc="A99079D2">
      <w:start w:val="1"/>
      <w:numFmt w:val="bullet"/>
      <w:lvlText w:val=""/>
      <w:lvlJc w:val="left"/>
      <w:pPr>
        <w:ind w:left="5040" w:hanging="360"/>
      </w:pPr>
      <w:rPr>
        <w:rFonts w:ascii="Symbol" w:hAnsi="Symbol" w:hint="default"/>
      </w:rPr>
    </w:lvl>
    <w:lvl w:ilvl="7" w:tplc="CC4C10DE">
      <w:start w:val="1"/>
      <w:numFmt w:val="bullet"/>
      <w:lvlText w:val="o"/>
      <w:lvlJc w:val="left"/>
      <w:pPr>
        <w:ind w:left="5760" w:hanging="360"/>
      </w:pPr>
      <w:rPr>
        <w:rFonts w:ascii="Courier New" w:hAnsi="Courier New" w:hint="default"/>
      </w:rPr>
    </w:lvl>
    <w:lvl w:ilvl="8" w:tplc="5DFC0710">
      <w:start w:val="1"/>
      <w:numFmt w:val="bullet"/>
      <w:lvlText w:val=""/>
      <w:lvlJc w:val="left"/>
      <w:pPr>
        <w:ind w:left="6480" w:hanging="360"/>
      </w:pPr>
      <w:rPr>
        <w:rFonts w:ascii="Wingdings" w:hAnsi="Wingdings" w:hint="default"/>
      </w:rPr>
    </w:lvl>
  </w:abstractNum>
  <w:abstractNum w:abstractNumId="2" w15:restartNumberingAfterBreak="0">
    <w:nsid w:val="117913D8"/>
    <w:multiLevelType w:val="hybridMultilevel"/>
    <w:tmpl w:val="1562A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E7402"/>
    <w:multiLevelType w:val="hybridMultilevel"/>
    <w:tmpl w:val="B036BCD2"/>
    <w:lvl w:ilvl="0" w:tplc="6CAED7B4">
      <w:start w:val="1"/>
      <w:numFmt w:val="bullet"/>
      <w:lvlText w:val=""/>
      <w:lvlJc w:val="left"/>
      <w:pPr>
        <w:ind w:left="720" w:hanging="360"/>
      </w:pPr>
      <w:rPr>
        <w:rFonts w:ascii="Symbol" w:hAnsi="Symbol" w:hint="default"/>
      </w:rPr>
    </w:lvl>
    <w:lvl w:ilvl="1" w:tplc="9AF42874">
      <w:start w:val="1"/>
      <w:numFmt w:val="bullet"/>
      <w:lvlText w:val="o"/>
      <w:lvlJc w:val="left"/>
      <w:pPr>
        <w:ind w:left="1440" w:hanging="360"/>
      </w:pPr>
      <w:rPr>
        <w:rFonts w:ascii="Courier New" w:hAnsi="Courier New" w:hint="default"/>
      </w:rPr>
    </w:lvl>
    <w:lvl w:ilvl="2" w:tplc="55EA6D08">
      <w:start w:val="1"/>
      <w:numFmt w:val="bullet"/>
      <w:lvlText w:val=""/>
      <w:lvlJc w:val="left"/>
      <w:pPr>
        <w:ind w:left="2160" w:hanging="360"/>
      </w:pPr>
      <w:rPr>
        <w:rFonts w:ascii="Wingdings" w:hAnsi="Wingdings" w:hint="default"/>
      </w:rPr>
    </w:lvl>
    <w:lvl w:ilvl="3" w:tplc="3000FA4A">
      <w:start w:val="1"/>
      <w:numFmt w:val="bullet"/>
      <w:lvlText w:val=""/>
      <w:lvlJc w:val="left"/>
      <w:pPr>
        <w:ind w:left="2880" w:hanging="360"/>
      </w:pPr>
      <w:rPr>
        <w:rFonts w:ascii="Symbol" w:hAnsi="Symbol" w:hint="default"/>
      </w:rPr>
    </w:lvl>
    <w:lvl w:ilvl="4" w:tplc="9E4A2030">
      <w:start w:val="1"/>
      <w:numFmt w:val="bullet"/>
      <w:lvlText w:val="o"/>
      <w:lvlJc w:val="left"/>
      <w:pPr>
        <w:ind w:left="3600" w:hanging="360"/>
      </w:pPr>
      <w:rPr>
        <w:rFonts w:ascii="Courier New" w:hAnsi="Courier New" w:hint="default"/>
      </w:rPr>
    </w:lvl>
    <w:lvl w:ilvl="5" w:tplc="3C54E278">
      <w:start w:val="1"/>
      <w:numFmt w:val="bullet"/>
      <w:lvlText w:val=""/>
      <w:lvlJc w:val="left"/>
      <w:pPr>
        <w:ind w:left="4320" w:hanging="360"/>
      </w:pPr>
      <w:rPr>
        <w:rFonts w:ascii="Wingdings" w:hAnsi="Wingdings" w:hint="default"/>
      </w:rPr>
    </w:lvl>
    <w:lvl w:ilvl="6" w:tplc="C0C4C05C">
      <w:start w:val="1"/>
      <w:numFmt w:val="bullet"/>
      <w:lvlText w:val=""/>
      <w:lvlJc w:val="left"/>
      <w:pPr>
        <w:ind w:left="5040" w:hanging="360"/>
      </w:pPr>
      <w:rPr>
        <w:rFonts w:ascii="Symbol" w:hAnsi="Symbol" w:hint="default"/>
      </w:rPr>
    </w:lvl>
    <w:lvl w:ilvl="7" w:tplc="0F4AE6B2">
      <w:start w:val="1"/>
      <w:numFmt w:val="bullet"/>
      <w:lvlText w:val="o"/>
      <w:lvlJc w:val="left"/>
      <w:pPr>
        <w:ind w:left="5760" w:hanging="360"/>
      </w:pPr>
      <w:rPr>
        <w:rFonts w:ascii="Courier New" w:hAnsi="Courier New" w:hint="default"/>
      </w:rPr>
    </w:lvl>
    <w:lvl w:ilvl="8" w:tplc="BA0280DE">
      <w:start w:val="1"/>
      <w:numFmt w:val="bullet"/>
      <w:lvlText w:val=""/>
      <w:lvlJc w:val="left"/>
      <w:pPr>
        <w:ind w:left="6480" w:hanging="360"/>
      </w:pPr>
      <w:rPr>
        <w:rFonts w:ascii="Wingdings" w:hAnsi="Wingdings" w:hint="default"/>
      </w:rPr>
    </w:lvl>
  </w:abstractNum>
  <w:abstractNum w:abstractNumId="4" w15:restartNumberingAfterBreak="0">
    <w:nsid w:val="19E179A3"/>
    <w:multiLevelType w:val="hybridMultilevel"/>
    <w:tmpl w:val="7602A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CFFA9"/>
    <w:multiLevelType w:val="hybridMultilevel"/>
    <w:tmpl w:val="626AFEAC"/>
    <w:lvl w:ilvl="0" w:tplc="CC4640B0">
      <w:start w:val="1"/>
      <w:numFmt w:val="bullet"/>
      <w:lvlText w:val=""/>
      <w:lvlJc w:val="left"/>
      <w:pPr>
        <w:ind w:left="720" w:hanging="360"/>
      </w:pPr>
      <w:rPr>
        <w:rFonts w:ascii="Symbol" w:hAnsi="Symbol" w:hint="default"/>
      </w:rPr>
    </w:lvl>
    <w:lvl w:ilvl="1" w:tplc="22D23412">
      <w:start w:val="1"/>
      <w:numFmt w:val="bullet"/>
      <w:lvlText w:val="o"/>
      <w:lvlJc w:val="left"/>
      <w:pPr>
        <w:ind w:left="1440" w:hanging="360"/>
      </w:pPr>
      <w:rPr>
        <w:rFonts w:ascii="Courier New" w:hAnsi="Courier New" w:hint="default"/>
      </w:rPr>
    </w:lvl>
    <w:lvl w:ilvl="2" w:tplc="26A6FB48">
      <w:start w:val="1"/>
      <w:numFmt w:val="bullet"/>
      <w:lvlText w:val=""/>
      <w:lvlJc w:val="left"/>
      <w:pPr>
        <w:ind w:left="2160" w:hanging="360"/>
      </w:pPr>
      <w:rPr>
        <w:rFonts w:ascii="Wingdings" w:hAnsi="Wingdings" w:hint="default"/>
      </w:rPr>
    </w:lvl>
    <w:lvl w:ilvl="3" w:tplc="918AEC56">
      <w:start w:val="1"/>
      <w:numFmt w:val="bullet"/>
      <w:lvlText w:val=""/>
      <w:lvlJc w:val="left"/>
      <w:pPr>
        <w:ind w:left="2880" w:hanging="360"/>
      </w:pPr>
      <w:rPr>
        <w:rFonts w:ascii="Symbol" w:hAnsi="Symbol" w:hint="default"/>
      </w:rPr>
    </w:lvl>
    <w:lvl w:ilvl="4" w:tplc="554CBFFC">
      <w:start w:val="1"/>
      <w:numFmt w:val="bullet"/>
      <w:lvlText w:val="o"/>
      <w:lvlJc w:val="left"/>
      <w:pPr>
        <w:ind w:left="3600" w:hanging="360"/>
      </w:pPr>
      <w:rPr>
        <w:rFonts w:ascii="Courier New" w:hAnsi="Courier New" w:hint="default"/>
      </w:rPr>
    </w:lvl>
    <w:lvl w:ilvl="5" w:tplc="C2944AC0">
      <w:start w:val="1"/>
      <w:numFmt w:val="bullet"/>
      <w:lvlText w:val=""/>
      <w:lvlJc w:val="left"/>
      <w:pPr>
        <w:ind w:left="4320" w:hanging="360"/>
      </w:pPr>
      <w:rPr>
        <w:rFonts w:ascii="Wingdings" w:hAnsi="Wingdings" w:hint="default"/>
      </w:rPr>
    </w:lvl>
    <w:lvl w:ilvl="6" w:tplc="3C06124C">
      <w:start w:val="1"/>
      <w:numFmt w:val="bullet"/>
      <w:lvlText w:val=""/>
      <w:lvlJc w:val="left"/>
      <w:pPr>
        <w:ind w:left="5040" w:hanging="360"/>
      </w:pPr>
      <w:rPr>
        <w:rFonts w:ascii="Symbol" w:hAnsi="Symbol" w:hint="default"/>
      </w:rPr>
    </w:lvl>
    <w:lvl w:ilvl="7" w:tplc="42063ECC">
      <w:start w:val="1"/>
      <w:numFmt w:val="bullet"/>
      <w:lvlText w:val="o"/>
      <w:lvlJc w:val="left"/>
      <w:pPr>
        <w:ind w:left="5760" w:hanging="360"/>
      </w:pPr>
      <w:rPr>
        <w:rFonts w:ascii="Courier New" w:hAnsi="Courier New" w:hint="default"/>
      </w:rPr>
    </w:lvl>
    <w:lvl w:ilvl="8" w:tplc="71DA1870">
      <w:start w:val="1"/>
      <w:numFmt w:val="bullet"/>
      <w:lvlText w:val=""/>
      <w:lvlJc w:val="left"/>
      <w:pPr>
        <w:ind w:left="6480" w:hanging="360"/>
      </w:pPr>
      <w:rPr>
        <w:rFonts w:ascii="Wingdings" w:hAnsi="Wingdings" w:hint="default"/>
      </w:rPr>
    </w:lvl>
  </w:abstractNum>
  <w:abstractNum w:abstractNumId="6" w15:restartNumberingAfterBreak="0">
    <w:nsid w:val="2239134D"/>
    <w:multiLevelType w:val="hybridMultilevel"/>
    <w:tmpl w:val="2D045954"/>
    <w:lvl w:ilvl="0" w:tplc="9D6E04CA">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552340"/>
    <w:multiLevelType w:val="hybridMultilevel"/>
    <w:tmpl w:val="56FC7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94183"/>
    <w:multiLevelType w:val="hybridMultilevel"/>
    <w:tmpl w:val="5E22AF18"/>
    <w:lvl w:ilvl="0" w:tplc="A954660A">
      <w:start w:val="1"/>
      <w:numFmt w:val="bullet"/>
      <w:lvlText w:val=""/>
      <w:lvlJc w:val="left"/>
      <w:pPr>
        <w:ind w:left="720" w:hanging="360"/>
      </w:pPr>
      <w:rPr>
        <w:rFonts w:ascii="Symbol" w:hAnsi="Symbol" w:hint="default"/>
      </w:rPr>
    </w:lvl>
    <w:lvl w:ilvl="1" w:tplc="1240643E">
      <w:start w:val="1"/>
      <w:numFmt w:val="bullet"/>
      <w:lvlText w:val="♦"/>
      <w:lvlJc w:val="left"/>
      <w:pPr>
        <w:ind w:left="1440" w:hanging="360"/>
      </w:pPr>
      <w:rPr>
        <w:rFonts w:ascii="Courier New" w:hAnsi="Courier New" w:hint="default"/>
      </w:rPr>
    </w:lvl>
    <w:lvl w:ilvl="2" w:tplc="F6C0C94E">
      <w:start w:val="1"/>
      <w:numFmt w:val="bullet"/>
      <w:lvlText w:val=""/>
      <w:lvlJc w:val="left"/>
      <w:pPr>
        <w:ind w:left="2160" w:hanging="360"/>
      </w:pPr>
      <w:rPr>
        <w:rFonts w:ascii="Wingdings" w:hAnsi="Wingdings" w:hint="default"/>
      </w:rPr>
    </w:lvl>
    <w:lvl w:ilvl="3" w:tplc="3E861944">
      <w:start w:val="1"/>
      <w:numFmt w:val="bullet"/>
      <w:lvlText w:val=""/>
      <w:lvlJc w:val="left"/>
      <w:pPr>
        <w:ind w:left="2880" w:hanging="360"/>
      </w:pPr>
      <w:rPr>
        <w:rFonts w:ascii="Symbol" w:hAnsi="Symbol" w:hint="default"/>
      </w:rPr>
    </w:lvl>
    <w:lvl w:ilvl="4" w:tplc="B70826D2">
      <w:start w:val="1"/>
      <w:numFmt w:val="bullet"/>
      <w:lvlText w:val="o"/>
      <w:lvlJc w:val="left"/>
      <w:pPr>
        <w:ind w:left="3600" w:hanging="360"/>
      </w:pPr>
      <w:rPr>
        <w:rFonts w:ascii="Courier New" w:hAnsi="Courier New" w:hint="default"/>
      </w:rPr>
    </w:lvl>
    <w:lvl w:ilvl="5" w:tplc="BCC6A70C">
      <w:start w:val="1"/>
      <w:numFmt w:val="bullet"/>
      <w:lvlText w:val=""/>
      <w:lvlJc w:val="left"/>
      <w:pPr>
        <w:ind w:left="4320" w:hanging="360"/>
      </w:pPr>
      <w:rPr>
        <w:rFonts w:ascii="Wingdings" w:hAnsi="Wingdings" w:hint="default"/>
      </w:rPr>
    </w:lvl>
    <w:lvl w:ilvl="6" w:tplc="0A86248C">
      <w:start w:val="1"/>
      <w:numFmt w:val="bullet"/>
      <w:lvlText w:val=""/>
      <w:lvlJc w:val="left"/>
      <w:pPr>
        <w:ind w:left="5040" w:hanging="360"/>
      </w:pPr>
      <w:rPr>
        <w:rFonts w:ascii="Symbol" w:hAnsi="Symbol" w:hint="default"/>
      </w:rPr>
    </w:lvl>
    <w:lvl w:ilvl="7" w:tplc="5C243248">
      <w:start w:val="1"/>
      <w:numFmt w:val="bullet"/>
      <w:lvlText w:val="o"/>
      <w:lvlJc w:val="left"/>
      <w:pPr>
        <w:ind w:left="5760" w:hanging="360"/>
      </w:pPr>
      <w:rPr>
        <w:rFonts w:ascii="Courier New" w:hAnsi="Courier New" w:hint="default"/>
      </w:rPr>
    </w:lvl>
    <w:lvl w:ilvl="8" w:tplc="464424B6">
      <w:start w:val="1"/>
      <w:numFmt w:val="bullet"/>
      <w:lvlText w:val=""/>
      <w:lvlJc w:val="left"/>
      <w:pPr>
        <w:ind w:left="6480" w:hanging="360"/>
      </w:pPr>
      <w:rPr>
        <w:rFonts w:ascii="Wingdings" w:hAnsi="Wingdings" w:hint="default"/>
      </w:rPr>
    </w:lvl>
  </w:abstractNum>
  <w:abstractNum w:abstractNumId="9" w15:restartNumberingAfterBreak="0">
    <w:nsid w:val="42347517"/>
    <w:multiLevelType w:val="hybridMultilevel"/>
    <w:tmpl w:val="77AC9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9E890A"/>
    <w:multiLevelType w:val="hybridMultilevel"/>
    <w:tmpl w:val="47643460"/>
    <w:lvl w:ilvl="0" w:tplc="C31C9E04">
      <w:start w:val="1"/>
      <w:numFmt w:val="bullet"/>
      <w:lvlText w:val=""/>
      <w:lvlJc w:val="left"/>
      <w:pPr>
        <w:ind w:left="720" w:hanging="360"/>
      </w:pPr>
      <w:rPr>
        <w:rFonts w:ascii="Symbol" w:hAnsi="Symbol" w:hint="default"/>
      </w:rPr>
    </w:lvl>
    <w:lvl w:ilvl="1" w:tplc="A672D71E">
      <w:start w:val="1"/>
      <w:numFmt w:val="bullet"/>
      <w:lvlText w:val="o"/>
      <w:lvlJc w:val="left"/>
      <w:pPr>
        <w:ind w:left="1440" w:hanging="360"/>
      </w:pPr>
      <w:rPr>
        <w:rFonts w:ascii="Courier New" w:hAnsi="Courier New" w:hint="default"/>
      </w:rPr>
    </w:lvl>
    <w:lvl w:ilvl="2" w:tplc="4A564908">
      <w:start w:val="1"/>
      <w:numFmt w:val="bullet"/>
      <w:lvlText w:val=""/>
      <w:lvlJc w:val="left"/>
      <w:pPr>
        <w:ind w:left="2160" w:hanging="360"/>
      </w:pPr>
      <w:rPr>
        <w:rFonts w:ascii="Wingdings" w:hAnsi="Wingdings" w:hint="default"/>
      </w:rPr>
    </w:lvl>
    <w:lvl w:ilvl="3" w:tplc="4E462834">
      <w:start w:val="1"/>
      <w:numFmt w:val="bullet"/>
      <w:lvlText w:val=""/>
      <w:lvlJc w:val="left"/>
      <w:pPr>
        <w:ind w:left="2880" w:hanging="360"/>
      </w:pPr>
      <w:rPr>
        <w:rFonts w:ascii="Symbol" w:hAnsi="Symbol" w:hint="default"/>
      </w:rPr>
    </w:lvl>
    <w:lvl w:ilvl="4" w:tplc="DC1CC63A">
      <w:start w:val="1"/>
      <w:numFmt w:val="bullet"/>
      <w:lvlText w:val="o"/>
      <w:lvlJc w:val="left"/>
      <w:pPr>
        <w:ind w:left="3600" w:hanging="360"/>
      </w:pPr>
      <w:rPr>
        <w:rFonts w:ascii="Courier New" w:hAnsi="Courier New" w:hint="default"/>
      </w:rPr>
    </w:lvl>
    <w:lvl w:ilvl="5" w:tplc="1354E16C">
      <w:start w:val="1"/>
      <w:numFmt w:val="bullet"/>
      <w:lvlText w:val=""/>
      <w:lvlJc w:val="left"/>
      <w:pPr>
        <w:ind w:left="4320" w:hanging="360"/>
      </w:pPr>
      <w:rPr>
        <w:rFonts w:ascii="Wingdings" w:hAnsi="Wingdings" w:hint="default"/>
      </w:rPr>
    </w:lvl>
    <w:lvl w:ilvl="6" w:tplc="AD784BB4">
      <w:start w:val="1"/>
      <w:numFmt w:val="bullet"/>
      <w:lvlText w:val=""/>
      <w:lvlJc w:val="left"/>
      <w:pPr>
        <w:ind w:left="5040" w:hanging="360"/>
      </w:pPr>
      <w:rPr>
        <w:rFonts w:ascii="Symbol" w:hAnsi="Symbol" w:hint="default"/>
      </w:rPr>
    </w:lvl>
    <w:lvl w:ilvl="7" w:tplc="B38A6256">
      <w:start w:val="1"/>
      <w:numFmt w:val="bullet"/>
      <w:lvlText w:val="o"/>
      <w:lvlJc w:val="left"/>
      <w:pPr>
        <w:ind w:left="5760" w:hanging="360"/>
      </w:pPr>
      <w:rPr>
        <w:rFonts w:ascii="Courier New" w:hAnsi="Courier New" w:hint="default"/>
      </w:rPr>
    </w:lvl>
    <w:lvl w:ilvl="8" w:tplc="E9F4F890">
      <w:start w:val="1"/>
      <w:numFmt w:val="bullet"/>
      <w:lvlText w:val=""/>
      <w:lvlJc w:val="left"/>
      <w:pPr>
        <w:ind w:left="6480" w:hanging="360"/>
      </w:pPr>
      <w:rPr>
        <w:rFonts w:ascii="Wingdings" w:hAnsi="Wingdings" w:hint="default"/>
      </w:rPr>
    </w:lvl>
  </w:abstractNum>
  <w:abstractNum w:abstractNumId="11" w15:restartNumberingAfterBreak="0">
    <w:nsid w:val="5B82E180"/>
    <w:multiLevelType w:val="hybridMultilevel"/>
    <w:tmpl w:val="BFF0EB22"/>
    <w:lvl w:ilvl="0" w:tplc="1BEA200A">
      <w:start w:val="1"/>
      <w:numFmt w:val="bullet"/>
      <w:lvlText w:val=""/>
      <w:lvlJc w:val="left"/>
      <w:pPr>
        <w:ind w:left="720" w:hanging="360"/>
      </w:pPr>
      <w:rPr>
        <w:rFonts w:ascii="Symbol" w:hAnsi="Symbol" w:hint="default"/>
      </w:rPr>
    </w:lvl>
    <w:lvl w:ilvl="1" w:tplc="7F4E77B8">
      <w:start w:val="1"/>
      <w:numFmt w:val="bullet"/>
      <w:lvlText w:val="♦"/>
      <w:lvlJc w:val="left"/>
      <w:pPr>
        <w:ind w:left="1440" w:hanging="360"/>
      </w:pPr>
      <w:rPr>
        <w:rFonts w:ascii="Courier New" w:hAnsi="Courier New" w:hint="default"/>
      </w:rPr>
    </w:lvl>
    <w:lvl w:ilvl="2" w:tplc="62C20F14">
      <w:start w:val="1"/>
      <w:numFmt w:val="bullet"/>
      <w:lvlText w:val=""/>
      <w:lvlJc w:val="left"/>
      <w:pPr>
        <w:ind w:left="2160" w:hanging="360"/>
      </w:pPr>
      <w:rPr>
        <w:rFonts w:ascii="Wingdings" w:hAnsi="Wingdings" w:hint="default"/>
      </w:rPr>
    </w:lvl>
    <w:lvl w:ilvl="3" w:tplc="E65256C2">
      <w:start w:val="1"/>
      <w:numFmt w:val="bullet"/>
      <w:lvlText w:val=""/>
      <w:lvlJc w:val="left"/>
      <w:pPr>
        <w:ind w:left="2880" w:hanging="360"/>
      </w:pPr>
      <w:rPr>
        <w:rFonts w:ascii="Symbol" w:hAnsi="Symbol" w:hint="default"/>
      </w:rPr>
    </w:lvl>
    <w:lvl w:ilvl="4" w:tplc="A98AA6B2">
      <w:start w:val="1"/>
      <w:numFmt w:val="bullet"/>
      <w:lvlText w:val="o"/>
      <w:lvlJc w:val="left"/>
      <w:pPr>
        <w:ind w:left="3600" w:hanging="360"/>
      </w:pPr>
      <w:rPr>
        <w:rFonts w:ascii="Courier New" w:hAnsi="Courier New" w:hint="default"/>
      </w:rPr>
    </w:lvl>
    <w:lvl w:ilvl="5" w:tplc="783622FC">
      <w:start w:val="1"/>
      <w:numFmt w:val="bullet"/>
      <w:lvlText w:val=""/>
      <w:lvlJc w:val="left"/>
      <w:pPr>
        <w:ind w:left="4320" w:hanging="360"/>
      </w:pPr>
      <w:rPr>
        <w:rFonts w:ascii="Wingdings" w:hAnsi="Wingdings" w:hint="default"/>
      </w:rPr>
    </w:lvl>
    <w:lvl w:ilvl="6" w:tplc="A0EE6000">
      <w:start w:val="1"/>
      <w:numFmt w:val="bullet"/>
      <w:lvlText w:val=""/>
      <w:lvlJc w:val="left"/>
      <w:pPr>
        <w:ind w:left="5040" w:hanging="360"/>
      </w:pPr>
      <w:rPr>
        <w:rFonts w:ascii="Symbol" w:hAnsi="Symbol" w:hint="default"/>
      </w:rPr>
    </w:lvl>
    <w:lvl w:ilvl="7" w:tplc="4984D552">
      <w:start w:val="1"/>
      <w:numFmt w:val="bullet"/>
      <w:lvlText w:val="o"/>
      <w:lvlJc w:val="left"/>
      <w:pPr>
        <w:ind w:left="5760" w:hanging="360"/>
      </w:pPr>
      <w:rPr>
        <w:rFonts w:ascii="Courier New" w:hAnsi="Courier New" w:hint="default"/>
      </w:rPr>
    </w:lvl>
    <w:lvl w:ilvl="8" w:tplc="52F84C04">
      <w:start w:val="1"/>
      <w:numFmt w:val="bullet"/>
      <w:lvlText w:val=""/>
      <w:lvlJc w:val="left"/>
      <w:pPr>
        <w:ind w:left="6480" w:hanging="360"/>
      </w:pPr>
      <w:rPr>
        <w:rFonts w:ascii="Wingdings" w:hAnsi="Wingdings" w:hint="default"/>
      </w:rPr>
    </w:lvl>
  </w:abstractNum>
  <w:abstractNum w:abstractNumId="12" w15:restartNumberingAfterBreak="0">
    <w:nsid w:val="7857725E"/>
    <w:multiLevelType w:val="hybridMultilevel"/>
    <w:tmpl w:val="AD808A2E"/>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7FD0B0AA"/>
    <w:multiLevelType w:val="hybridMultilevel"/>
    <w:tmpl w:val="56CE8D44"/>
    <w:lvl w:ilvl="0" w:tplc="D946E1D2">
      <w:start w:val="1"/>
      <w:numFmt w:val="bullet"/>
      <w:lvlText w:val=""/>
      <w:lvlJc w:val="left"/>
      <w:pPr>
        <w:ind w:left="720" w:hanging="360"/>
      </w:pPr>
      <w:rPr>
        <w:rFonts w:ascii="Symbol" w:hAnsi="Symbol" w:hint="default"/>
      </w:rPr>
    </w:lvl>
    <w:lvl w:ilvl="1" w:tplc="D94A9DE2">
      <w:start w:val="1"/>
      <w:numFmt w:val="bullet"/>
      <w:lvlText w:val="♦"/>
      <w:lvlJc w:val="left"/>
      <w:pPr>
        <w:ind w:left="1440" w:hanging="360"/>
      </w:pPr>
      <w:rPr>
        <w:rFonts w:ascii="Courier New" w:hAnsi="Courier New" w:hint="default"/>
      </w:rPr>
    </w:lvl>
    <w:lvl w:ilvl="2" w:tplc="7D140982">
      <w:start w:val="1"/>
      <w:numFmt w:val="bullet"/>
      <w:lvlText w:val=""/>
      <w:lvlJc w:val="left"/>
      <w:pPr>
        <w:ind w:left="2160" w:hanging="360"/>
      </w:pPr>
      <w:rPr>
        <w:rFonts w:ascii="Wingdings" w:hAnsi="Wingdings" w:hint="default"/>
      </w:rPr>
    </w:lvl>
    <w:lvl w:ilvl="3" w:tplc="32CAD1D2">
      <w:start w:val="1"/>
      <w:numFmt w:val="bullet"/>
      <w:lvlText w:val=""/>
      <w:lvlJc w:val="left"/>
      <w:pPr>
        <w:ind w:left="2880" w:hanging="360"/>
      </w:pPr>
      <w:rPr>
        <w:rFonts w:ascii="Symbol" w:hAnsi="Symbol" w:hint="default"/>
      </w:rPr>
    </w:lvl>
    <w:lvl w:ilvl="4" w:tplc="DF7C3C0C">
      <w:start w:val="1"/>
      <w:numFmt w:val="bullet"/>
      <w:lvlText w:val="o"/>
      <w:lvlJc w:val="left"/>
      <w:pPr>
        <w:ind w:left="3600" w:hanging="360"/>
      </w:pPr>
      <w:rPr>
        <w:rFonts w:ascii="Courier New" w:hAnsi="Courier New" w:hint="default"/>
      </w:rPr>
    </w:lvl>
    <w:lvl w:ilvl="5" w:tplc="10DAE49A">
      <w:start w:val="1"/>
      <w:numFmt w:val="bullet"/>
      <w:lvlText w:val=""/>
      <w:lvlJc w:val="left"/>
      <w:pPr>
        <w:ind w:left="4320" w:hanging="360"/>
      </w:pPr>
      <w:rPr>
        <w:rFonts w:ascii="Wingdings" w:hAnsi="Wingdings" w:hint="default"/>
      </w:rPr>
    </w:lvl>
    <w:lvl w:ilvl="6" w:tplc="66F66D22">
      <w:start w:val="1"/>
      <w:numFmt w:val="bullet"/>
      <w:lvlText w:val=""/>
      <w:lvlJc w:val="left"/>
      <w:pPr>
        <w:ind w:left="5040" w:hanging="360"/>
      </w:pPr>
      <w:rPr>
        <w:rFonts w:ascii="Symbol" w:hAnsi="Symbol" w:hint="default"/>
      </w:rPr>
    </w:lvl>
    <w:lvl w:ilvl="7" w:tplc="3014EF5A">
      <w:start w:val="1"/>
      <w:numFmt w:val="bullet"/>
      <w:lvlText w:val="o"/>
      <w:lvlJc w:val="left"/>
      <w:pPr>
        <w:ind w:left="5760" w:hanging="360"/>
      </w:pPr>
      <w:rPr>
        <w:rFonts w:ascii="Courier New" w:hAnsi="Courier New" w:hint="default"/>
      </w:rPr>
    </w:lvl>
    <w:lvl w:ilvl="8" w:tplc="D0481766">
      <w:start w:val="1"/>
      <w:numFmt w:val="bullet"/>
      <w:lvlText w:val=""/>
      <w:lvlJc w:val="left"/>
      <w:pPr>
        <w:ind w:left="6480" w:hanging="360"/>
      </w:pPr>
      <w:rPr>
        <w:rFonts w:ascii="Wingdings" w:hAnsi="Wingdings" w:hint="default"/>
      </w:rPr>
    </w:lvl>
  </w:abstractNum>
  <w:num w:numId="1" w16cid:durableId="146438784">
    <w:abstractNumId w:val="3"/>
  </w:num>
  <w:num w:numId="2" w16cid:durableId="1290743591">
    <w:abstractNumId w:val="5"/>
  </w:num>
  <w:num w:numId="3" w16cid:durableId="538588224">
    <w:abstractNumId w:val="0"/>
  </w:num>
  <w:num w:numId="4" w16cid:durableId="1478759952">
    <w:abstractNumId w:val="13"/>
  </w:num>
  <w:num w:numId="5" w16cid:durableId="2006543236">
    <w:abstractNumId w:val="1"/>
  </w:num>
  <w:num w:numId="6" w16cid:durableId="1484927972">
    <w:abstractNumId w:val="10"/>
  </w:num>
  <w:num w:numId="7" w16cid:durableId="1418743945">
    <w:abstractNumId w:val="8"/>
  </w:num>
  <w:num w:numId="8" w16cid:durableId="1965189450">
    <w:abstractNumId w:val="11"/>
  </w:num>
  <w:num w:numId="9" w16cid:durableId="1050572536">
    <w:abstractNumId w:val="4"/>
  </w:num>
  <w:num w:numId="10" w16cid:durableId="2146773114">
    <w:abstractNumId w:val="7"/>
  </w:num>
  <w:num w:numId="11" w16cid:durableId="1321930183">
    <w:abstractNumId w:val="9"/>
  </w:num>
  <w:num w:numId="12" w16cid:durableId="666639289">
    <w:abstractNumId w:val="2"/>
  </w:num>
  <w:num w:numId="13" w16cid:durableId="1042438190">
    <w:abstractNumId w:val="12"/>
    <w:lvlOverride w:ilvl="0">
      <w:startOverride w:val="1"/>
    </w:lvlOverride>
    <w:lvlOverride w:ilvl="1"/>
    <w:lvlOverride w:ilvl="2"/>
    <w:lvlOverride w:ilvl="3"/>
    <w:lvlOverride w:ilvl="4"/>
    <w:lvlOverride w:ilvl="5"/>
    <w:lvlOverride w:ilvl="6"/>
    <w:lvlOverride w:ilvl="7"/>
    <w:lvlOverride w:ilvl="8"/>
  </w:num>
  <w:num w:numId="14" w16cid:durableId="19131268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SSARO Emanuele (JRC-ISPRA)">
    <w15:presenceInfo w15:providerId="AD" w15:userId="S::Emanuele.MASSARO@ec.europa.eu::5d78180e-29bb-4bbc-98e9-0430fb5af283"/>
  </w15:person>
  <w15:person w15:author="CESCATTI Alessandro (JRC-ISPRA)">
    <w15:presenceInfo w15:providerId="AD" w15:userId="S::alessandro.cescatti@ec.europa.eu::6fd25bcd-9a5d-4cf4-a496-360b79ece7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ACE128"/>
    <w:rsid w:val="0000005D"/>
    <w:rsid w:val="000001DA"/>
    <w:rsid w:val="000024C9"/>
    <w:rsid w:val="00002C50"/>
    <w:rsid w:val="00004015"/>
    <w:rsid w:val="00010A45"/>
    <w:rsid w:val="00011F6D"/>
    <w:rsid w:val="000133A4"/>
    <w:rsid w:val="0001432C"/>
    <w:rsid w:val="00015753"/>
    <w:rsid w:val="00015AC1"/>
    <w:rsid w:val="000202DE"/>
    <w:rsid w:val="000318FD"/>
    <w:rsid w:val="00037210"/>
    <w:rsid w:val="00041A3E"/>
    <w:rsid w:val="00044BBB"/>
    <w:rsid w:val="0005731D"/>
    <w:rsid w:val="0006362B"/>
    <w:rsid w:val="00064492"/>
    <w:rsid w:val="0006542A"/>
    <w:rsid w:val="00066EA0"/>
    <w:rsid w:val="000820DE"/>
    <w:rsid w:val="00082FB0"/>
    <w:rsid w:val="0008507B"/>
    <w:rsid w:val="00086FA2"/>
    <w:rsid w:val="000976C4"/>
    <w:rsid w:val="000A37A9"/>
    <w:rsid w:val="000B018F"/>
    <w:rsid w:val="000B216D"/>
    <w:rsid w:val="000B59AA"/>
    <w:rsid w:val="000B6793"/>
    <w:rsid w:val="000B695D"/>
    <w:rsid w:val="000B786F"/>
    <w:rsid w:val="000C57D0"/>
    <w:rsid w:val="000C6722"/>
    <w:rsid w:val="000C7F46"/>
    <w:rsid w:val="000D247B"/>
    <w:rsid w:val="000D6C02"/>
    <w:rsid w:val="000D7BC6"/>
    <w:rsid w:val="000F092B"/>
    <w:rsid w:val="00112C5A"/>
    <w:rsid w:val="00112D21"/>
    <w:rsid w:val="001136A6"/>
    <w:rsid w:val="00113B6B"/>
    <w:rsid w:val="00120506"/>
    <w:rsid w:val="001212FB"/>
    <w:rsid w:val="001249A1"/>
    <w:rsid w:val="0013302B"/>
    <w:rsid w:val="0013622C"/>
    <w:rsid w:val="0013766B"/>
    <w:rsid w:val="001429B6"/>
    <w:rsid w:val="0014360F"/>
    <w:rsid w:val="00146D8F"/>
    <w:rsid w:val="001575CF"/>
    <w:rsid w:val="00160C79"/>
    <w:rsid w:val="00177A93"/>
    <w:rsid w:val="0018142C"/>
    <w:rsid w:val="0018493C"/>
    <w:rsid w:val="001869CE"/>
    <w:rsid w:val="00193A4D"/>
    <w:rsid w:val="00196CF7"/>
    <w:rsid w:val="001A644F"/>
    <w:rsid w:val="001B1D19"/>
    <w:rsid w:val="001B2996"/>
    <w:rsid w:val="001B59D0"/>
    <w:rsid w:val="001B709A"/>
    <w:rsid w:val="001C5BD0"/>
    <w:rsid w:val="001D588D"/>
    <w:rsid w:val="001E1F1C"/>
    <w:rsid w:val="001E64F0"/>
    <w:rsid w:val="001F0847"/>
    <w:rsid w:val="001F45FA"/>
    <w:rsid w:val="0021638B"/>
    <w:rsid w:val="00217953"/>
    <w:rsid w:val="00217CA8"/>
    <w:rsid w:val="002208DC"/>
    <w:rsid w:val="00221E87"/>
    <w:rsid w:val="0022284B"/>
    <w:rsid w:val="00225DE4"/>
    <w:rsid w:val="0024200C"/>
    <w:rsid w:val="00242DF5"/>
    <w:rsid w:val="0024715F"/>
    <w:rsid w:val="002529B3"/>
    <w:rsid w:val="002562A2"/>
    <w:rsid w:val="002609BB"/>
    <w:rsid w:val="0026291F"/>
    <w:rsid w:val="0027155D"/>
    <w:rsid w:val="0027477B"/>
    <w:rsid w:val="00274798"/>
    <w:rsid w:val="00275AAD"/>
    <w:rsid w:val="00284AE6"/>
    <w:rsid w:val="00290ABF"/>
    <w:rsid w:val="00291E84"/>
    <w:rsid w:val="002935A6"/>
    <w:rsid w:val="002A4120"/>
    <w:rsid w:val="002C35B8"/>
    <w:rsid w:val="002C44B4"/>
    <w:rsid w:val="002E135A"/>
    <w:rsid w:val="002E3E59"/>
    <w:rsid w:val="002E7469"/>
    <w:rsid w:val="00303188"/>
    <w:rsid w:val="00305570"/>
    <w:rsid w:val="0031241A"/>
    <w:rsid w:val="0031534F"/>
    <w:rsid w:val="00320DB1"/>
    <w:rsid w:val="0033082C"/>
    <w:rsid w:val="003313AF"/>
    <w:rsid w:val="003333D7"/>
    <w:rsid w:val="00337F82"/>
    <w:rsid w:val="003431CF"/>
    <w:rsid w:val="00344CC9"/>
    <w:rsid w:val="003466CF"/>
    <w:rsid w:val="00351F6C"/>
    <w:rsid w:val="0036103A"/>
    <w:rsid w:val="003610D9"/>
    <w:rsid w:val="00363CEB"/>
    <w:rsid w:val="00366247"/>
    <w:rsid w:val="00371700"/>
    <w:rsid w:val="00375E5C"/>
    <w:rsid w:val="00381BB3"/>
    <w:rsid w:val="00385EE4"/>
    <w:rsid w:val="00390DAB"/>
    <w:rsid w:val="0039124D"/>
    <w:rsid w:val="003A1801"/>
    <w:rsid w:val="003A6E66"/>
    <w:rsid w:val="003B1814"/>
    <w:rsid w:val="003B328A"/>
    <w:rsid w:val="003B3D54"/>
    <w:rsid w:val="003D16A7"/>
    <w:rsid w:val="003D34A6"/>
    <w:rsid w:val="003D6D19"/>
    <w:rsid w:val="003E1D57"/>
    <w:rsid w:val="003E282F"/>
    <w:rsid w:val="003E59DA"/>
    <w:rsid w:val="003E60B7"/>
    <w:rsid w:val="003E7004"/>
    <w:rsid w:val="003E7B41"/>
    <w:rsid w:val="003F07B1"/>
    <w:rsid w:val="003F53D4"/>
    <w:rsid w:val="004033DD"/>
    <w:rsid w:val="00407BF4"/>
    <w:rsid w:val="004154FE"/>
    <w:rsid w:val="0042609D"/>
    <w:rsid w:val="0043094F"/>
    <w:rsid w:val="00430E83"/>
    <w:rsid w:val="00431D94"/>
    <w:rsid w:val="00432E61"/>
    <w:rsid w:val="00441579"/>
    <w:rsid w:val="004441D4"/>
    <w:rsid w:val="004460DA"/>
    <w:rsid w:val="0045323D"/>
    <w:rsid w:val="0045535E"/>
    <w:rsid w:val="00455EF6"/>
    <w:rsid w:val="00455FAE"/>
    <w:rsid w:val="00456F97"/>
    <w:rsid w:val="00462D36"/>
    <w:rsid w:val="00463DBA"/>
    <w:rsid w:val="00472520"/>
    <w:rsid w:val="004744D5"/>
    <w:rsid w:val="00476922"/>
    <w:rsid w:val="0049314C"/>
    <w:rsid w:val="00496F6D"/>
    <w:rsid w:val="004A3430"/>
    <w:rsid w:val="004A486C"/>
    <w:rsid w:val="004B2425"/>
    <w:rsid w:val="004B301A"/>
    <w:rsid w:val="004C00A5"/>
    <w:rsid w:val="004C3FAD"/>
    <w:rsid w:val="004C6639"/>
    <w:rsid w:val="004C7DED"/>
    <w:rsid w:val="004D5D49"/>
    <w:rsid w:val="004E74B5"/>
    <w:rsid w:val="004E79B1"/>
    <w:rsid w:val="00501E64"/>
    <w:rsid w:val="00516B75"/>
    <w:rsid w:val="005211B6"/>
    <w:rsid w:val="00521BC6"/>
    <w:rsid w:val="00521E6D"/>
    <w:rsid w:val="0053200E"/>
    <w:rsid w:val="00533AB2"/>
    <w:rsid w:val="00534F37"/>
    <w:rsid w:val="005372E5"/>
    <w:rsid w:val="005455ED"/>
    <w:rsid w:val="00561245"/>
    <w:rsid w:val="00562824"/>
    <w:rsid w:val="005648DC"/>
    <w:rsid w:val="00582B74"/>
    <w:rsid w:val="00593E20"/>
    <w:rsid w:val="00594081"/>
    <w:rsid w:val="0059527F"/>
    <w:rsid w:val="00596202"/>
    <w:rsid w:val="005A4317"/>
    <w:rsid w:val="005B44EF"/>
    <w:rsid w:val="005B44FD"/>
    <w:rsid w:val="005C036F"/>
    <w:rsid w:val="005C7C1D"/>
    <w:rsid w:val="005D3F1C"/>
    <w:rsid w:val="005E2CC8"/>
    <w:rsid w:val="005E501B"/>
    <w:rsid w:val="005E71F7"/>
    <w:rsid w:val="005F02E8"/>
    <w:rsid w:val="005F15D4"/>
    <w:rsid w:val="005F2C42"/>
    <w:rsid w:val="005F473C"/>
    <w:rsid w:val="006018E0"/>
    <w:rsid w:val="00602F22"/>
    <w:rsid w:val="006104E6"/>
    <w:rsid w:val="00611906"/>
    <w:rsid w:val="00623689"/>
    <w:rsid w:val="006254A8"/>
    <w:rsid w:val="00632D55"/>
    <w:rsid w:val="00632F5C"/>
    <w:rsid w:val="00634288"/>
    <w:rsid w:val="00637120"/>
    <w:rsid w:val="006461D0"/>
    <w:rsid w:val="006502CD"/>
    <w:rsid w:val="00656B98"/>
    <w:rsid w:val="00664C7B"/>
    <w:rsid w:val="00665C84"/>
    <w:rsid w:val="00666CAC"/>
    <w:rsid w:val="00666DC3"/>
    <w:rsid w:val="00671F68"/>
    <w:rsid w:val="006757DF"/>
    <w:rsid w:val="00676F9E"/>
    <w:rsid w:val="006773FD"/>
    <w:rsid w:val="00683F4E"/>
    <w:rsid w:val="006844BC"/>
    <w:rsid w:val="00687522"/>
    <w:rsid w:val="006945C5"/>
    <w:rsid w:val="006966F6"/>
    <w:rsid w:val="006974BB"/>
    <w:rsid w:val="006A261C"/>
    <w:rsid w:val="006A7C40"/>
    <w:rsid w:val="006B1F69"/>
    <w:rsid w:val="006B31F2"/>
    <w:rsid w:val="006B43DF"/>
    <w:rsid w:val="006B5DE8"/>
    <w:rsid w:val="006B64B7"/>
    <w:rsid w:val="006C778B"/>
    <w:rsid w:val="006D000F"/>
    <w:rsid w:val="006E1EE8"/>
    <w:rsid w:val="006E4110"/>
    <w:rsid w:val="006E47AF"/>
    <w:rsid w:val="006E51B5"/>
    <w:rsid w:val="006F2A55"/>
    <w:rsid w:val="00716A5B"/>
    <w:rsid w:val="00716FC7"/>
    <w:rsid w:val="007247A2"/>
    <w:rsid w:val="00724EA4"/>
    <w:rsid w:val="00726860"/>
    <w:rsid w:val="007319D0"/>
    <w:rsid w:val="00732053"/>
    <w:rsid w:val="0074280E"/>
    <w:rsid w:val="00745DD1"/>
    <w:rsid w:val="00746F97"/>
    <w:rsid w:val="0075332E"/>
    <w:rsid w:val="007578CB"/>
    <w:rsid w:val="007655BE"/>
    <w:rsid w:val="0077272D"/>
    <w:rsid w:val="00772808"/>
    <w:rsid w:val="00780D7A"/>
    <w:rsid w:val="007815F6"/>
    <w:rsid w:val="0078238A"/>
    <w:rsid w:val="0078D441"/>
    <w:rsid w:val="00795267"/>
    <w:rsid w:val="007A167B"/>
    <w:rsid w:val="007A33D9"/>
    <w:rsid w:val="007A54C6"/>
    <w:rsid w:val="007B0FE1"/>
    <w:rsid w:val="007B2A6C"/>
    <w:rsid w:val="007B7BD1"/>
    <w:rsid w:val="007C5C68"/>
    <w:rsid w:val="007D0393"/>
    <w:rsid w:val="007D42BB"/>
    <w:rsid w:val="007E3BEF"/>
    <w:rsid w:val="007E477E"/>
    <w:rsid w:val="007E4FDF"/>
    <w:rsid w:val="007F0085"/>
    <w:rsid w:val="007F0505"/>
    <w:rsid w:val="00802D61"/>
    <w:rsid w:val="0080517A"/>
    <w:rsid w:val="00830E35"/>
    <w:rsid w:val="00832E06"/>
    <w:rsid w:val="00832E47"/>
    <w:rsid w:val="00832F63"/>
    <w:rsid w:val="00841C7F"/>
    <w:rsid w:val="00847DF4"/>
    <w:rsid w:val="0085109D"/>
    <w:rsid w:val="00852F45"/>
    <w:rsid w:val="00855104"/>
    <w:rsid w:val="008565B9"/>
    <w:rsid w:val="00865736"/>
    <w:rsid w:val="0086699C"/>
    <w:rsid w:val="00874F2E"/>
    <w:rsid w:val="00877E41"/>
    <w:rsid w:val="00883729"/>
    <w:rsid w:val="00890F36"/>
    <w:rsid w:val="00893C9D"/>
    <w:rsid w:val="00894B56"/>
    <w:rsid w:val="00897D07"/>
    <w:rsid w:val="008A09D5"/>
    <w:rsid w:val="008B4B7F"/>
    <w:rsid w:val="008C2903"/>
    <w:rsid w:val="008D50D7"/>
    <w:rsid w:val="008E0D0D"/>
    <w:rsid w:val="008E121B"/>
    <w:rsid w:val="008E26AD"/>
    <w:rsid w:val="008E3938"/>
    <w:rsid w:val="008E6E87"/>
    <w:rsid w:val="008E7F02"/>
    <w:rsid w:val="008F0409"/>
    <w:rsid w:val="008F64E8"/>
    <w:rsid w:val="00907EB0"/>
    <w:rsid w:val="00914F6A"/>
    <w:rsid w:val="00920505"/>
    <w:rsid w:val="00922454"/>
    <w:rsid w:val="00925CDD"/>
    <w:rsid w:val="00930752"/>
    <w:rsid w:val="00932770"/>
    <w:rsid w:val="00947980"/>
    <w:rsid w:val="00954D81"/>
    <w:rsid w:val="0096132B"/>
    <w:rsid w:val="0096306A"/>
    <w:rsid w:val="00971A7D"/>
    <w:rsid w:val="00975169"/>
    <w:rsid w:val="00975C89"/>
    <w:rsid w:val="00991A3D"/>
    <w:rsid w:val="00994B39"/>
    <w:rsid w:val="009A0A6B"/>
    <w:rsid w:val="009B2CE1"/>
    <w:rsid w:val="009B3739"/>
    <w:rsid w:val="009C0B12"/>
    <w:rsid w:val="009C69CF"/>
    <w:rsid w:val="009D1A81"/>
    <w:rsid w:val="009D28E1"/>
    <w:rsid w:val="009D769B"/>
    <w:rsid w:val="009D7B65"/>
    <w:rsid w:val="009E0492"/>
    <w:rsid w:val="009E065E"/>
    <w:rsid w:val="009E4646"/>
    <w:rsid w:val="009E53F3"/>
    <w:rsid w:val="009E5EDB"/>
    <w:rsid w:val="009E6296"/>
    <w:rsid w:val="009F362A"/>
    <w:rsid w:val="009F480A"/>
    <w:rsid w:val="009F5098"/>
    <w:rsid w:val="00A03780"/>
    <w:rsid w:val="00A03C06"/>
    <w:rsid w:val="00A07A4E"/>
    <w:rsid w:val="00A11F7C"/>
    <w:rsid w:val="00A135A1"/>
    <w:rsid w:val="00A157F7"/>
    <w:rsid w:val="00A22553"/>
    <w:rsid w:val="00A25D99"/>
    <w:rsid w:val="00A27577"/>
    <w:rsid w:val="00A300EE"/>
    <w:rsid w:val="00A31317"/>
    <w:rsid w:val="00A32678"/>
    <w:rsid w:val="00A3319F"/>
    <w:rsid w:val="00A45875"/>
    <w:rsid w:val="00A60137"/>
    <w:rsid w:val="00A61F78"/>
    <w:rsid w:val="00A766CA"/>
    <w:rsid w:val="00A81F9F"/>
    <w:rsid w:val="00A92098"/>
    <w:rsid w:val="00A9365A"/>
    <w:rsid w:val="00A94FD8"/>
    <w:rsid w:val="00AB4026"/>
    <w:rsid w:val="00AB674E"/>
    <w:rsid w:val="00AB675B"/>
    <w:rsid w:val="00AC03AC"/>
    <w:rsid w:val="00AC1917"/>
    <w:rsid w:val="00AC2DA2"/>
    <w:rsid w:val="00AC45D7"/>
    <w:rsid w:val="00AC4704"/>
    <w:rsid w:val="00AD0996"/>
    <w:rsid w:val="00AD4E15"/>
    <w:rsid w:val="00AD4F9E"/>
    <w:rsid w:val="00AD6ED6"/>
    <w:rsid w:val="00AE38BA"/>
    <w:rsid w:val="00AF2AC5"/>
    <w:rsid w:val="00AF61FC"/>
    <w:rsid w:val="00B1232B"/>
    <w:rsid w:val="00B15FA5"/>
    <w:rsid w:val="00B17704"/>
    <w:rsid w:val="00B21592"/>
    <w:rsid w:val="00B34FF3"/>
    <w:rsid w:val="00B41B84"/>
    <w:rsid w:val="00B46EFA"/>
    <w:rsid w:val="00B471AA"/>
    <w:rsid w:val="00B4742F"/>
    <w:rsid w:val="00B479D2"/>
    <w:rsid w:val="00B50B3E"/>
    <w:rsid w:val="00B54A3A"/>
    <w:rsid w:val="00B64FE7"/>
    <w:rsid w:val="00B66B12"/>
    <w:rsid w:val="00B66B60"/>
    <w:rsid w:val="00B67D31"/>
    <w:rsid w:val="00B74474"/>
    <w:rsid w:val="00B8441A"/>
    <w:rsid w:val="00B84879"/>
    <w:rsid w:val="00B94B65"/>
    <w:rsid w:val="00BB1EBA"/>
    <w:rsid w:val="00BB5DF6"/>
    <w:rsid w:val="00BB695E"/>
    <w:rsid w:val="00BC0862"/>
    <w:rsid w:val="00BC2A15"/>
    <w:rsid w:val="00BC5180"/>
    <w:rsid w:val="00BC757E"/>
    <w:rsid w:val="00BC7724"/>
    <w:rsid w:val="00BC7D95"/>
    <w:rsid w:val="00BD27BB"/>
    <w:rsid w:val="00BE0BE9"/>
    <w:rsid w:val="00BE1111"/>
    <w:rsid w:val="00BE1FE9"/>
    <w:rsid w:val="00BE47CD"/>
    <w:rsid w:val="00BF4AA4"/>
    <w:rsid w:val="00BF5DC4"/>
    <w:rsid w:val="00C0291D"/>
    <w:rsid w:val="00C04486"/>
    <w:rsid w:val="00C13FD8"/>
    <w:rsid w:val="00C16BB0"/>
    <w:rsid w:val="00C17B6B"/>
    <w:rsid w:val="00C17FF7"/>
    <w:rsid w:val="00C21042"/>
    <w:rsid w:val="00C26C1F"/>
    <w:rsid w:val="00C26CC1"/>
    <w:rsid w:val="00C345AC"/>
    <w:rsid w:val="00C356D0"/>
    <w:rsid w:val="00C40738"/>
    <w:rsid w:val="00C40C7A"/>
    <w:rsid w:val="00C41DBB"/>
    <w:rsid w:val="00C44756"/>
    <w:rsid w:val="00C45091"/>
    <w:rsid w:val="00C5111B"/>
    <w:rsid w:val="00C53F61"/>
    <w:rsid w:val="00C543B4"/>
    <w:rsid w:val="00C61AB1"/>
    <w:rsid w:val="00C7474B"/>
    <w:rsid w:val="00C74950"/>
    <w:rsid w:val="00C83C3A"/>
    <w:rsid w:val="00C936FF"/>
    <w:rsid w:val="00C93A8F"/>
    <w:rsid w:val="00C94550"/>
    <w:rsid w:val="00C97D12"/>
    <w:rsid w:val="00CA1689"/>
    <w:rsid w:val="00CA2776"/>
    <w:rsid w:val="00CA6B7B"/>
    <w:rsid w:val="00CC2458"/>
    <w:rsid w:val="00CE2922"/>
    <w:rsid w:val="00CE5E29"/>
    <w:rsid w:val="00CF0CF4"/>
    <w:rsid w:val="00CF2CCE"/>
    <w:rsid w:val="00CF3A6F"/>
    <w:rsid w:val="00D04717"/>
    <w:rsid w:val="00D049B4"/>
    <w:rsid w:val="00D107B9"/>
    <w:rsid w:val="00D140D6"/>
    <w:rsid w:val="00D14892"/>
    <w:rsid w:val="00D15408"/>
    <w:rsid w:val="00D1679D"/>
    <w:rsid w:val="00D255CF"/>
    <w:rsid w:val="00D35426"/>
    <w:rsid w:val="00D4018B"/>
    <w:rsid w:val="00D46034"/>
    <w:rsid w:val="00D46193"/>
    <w:rsid w:val="00D469BA"/>
    <w:rsid w:val="00D46C77"/>
    <w:rsid w:val="00D47B41"/>
    <w:rsid w:val="00D55D39"/>
    <w:rsid w:val="00D60C88"/>
    <w:rsid w:val="00D6420C"/>
    <w:rsid w:val="00D700C4"/>
    <w:rsid w:val="00D72689"/>
    <w:rsid w:val="00D740C4"/>
    <w:rsid w:val="00D774B5"/>
    <w:rsid w:val="00D77620"/>
    <w:rsid w:val="00D81452"/>
    <w:rsid w:val="00D81C62"/>
    <w:rsid w:val="00D86F06"/>
    <w:rsid w:val="00D904DF"/>
    <w:rsid w:val="00D94483"/>
    <w:rsid w:val="00D96D0F"/>
    <w:rsid w:val="00D97106"/>
    <w:rsid w:val="00D97DAF"/>
    <w:rsid w:val="00DA33AE"/>
    <w:rsid w:val="00DA515B"/>
    <w:rsid w:val="00DA7CFD"/>
    <w:rsid w:val="00DB02B0"/>
    <w:rsid w:val="00DB633D"/>
    <w:rsid w:val="00DC22B5"/>
    <w:rsid w:val="00DC38DF"/>
    <w:rsid w:val="00DC5D0E"/>
    <w:rsid w:val="00DD7B88"/>
    <w:rsid w:val="00DE51B3"/>
    <w:rsid w:val="00DE7860"/>
    <w:rsid w:val="00DF3348"/>
    <w:rsid w:val="00DF3A3B"/>
    <w:rsid w:val="00DF51FC"/>
    <w:rsid w:val="00E0365C"/>
    <w:rsid w:val="00E03E0C"/>
    <w:rsid w:val="00E130E9"/>
    <w:rsid w:val="00E14015"/>
    <w:rsid w:val="00E14266"/>
    <w:rsid w:val="00E23264"/>
    <w:rsid w:val="00E33440"/>
    <w:rsid w:val="00E34753"/>
    <w:rsid w:val="00E401FD"/>
    <w:rsid w:val="00E43220"/>
    <w:rsid w:val="00E46B49"/>
    <w:rsid w:val="00E505B8"/>
    <w:rsid w:val="00E525D2"/>
    <w:rsid w:val="00E54C2C"/>
    <w:rsid w:val="00E66665"/>
    <w:rsid w:val="00E7266C"/>
    <w:rsid w:val="00E728B9"/>
    <w:rsid w:val="00E75D8B"/>
    <w:rsid w:val="00E80116"/>
    <w:rsid w:val="00E82645"/>
    <w:rsid w:val="00E86BF6"/>
    <w:rsid w:val="00E8760F"/>
    <w:rsid w:val="00E905FF"/>
    <w:rsid w:val="00E915E8"/>
    <w:rsid w:val="00E9313A"/>
    <w:rsid w:val="00E94154"/>
    <w:rsid w:val="00E950CD"/>
    <w:rsid w:val="00E95402"/>
    <w:rsid w:val="00E95EC9"/>
    <w:rsid w:val="00EA7FCA"/>
    <w:rsid w:val="00EB2BAF"/>
    <w:rsid w:val="00EC1593"/>
    <w:rsid w:val="00ED0D01"/>
    <w:rsid w:val="00ED11A4"/>
    <w:rsid w:val="00ED4901"/>
    <w:rsid w:val="00ED66FB"/>
    <w:rsid w:val="00EE2AE4"/>
    <w:rsid w:val="00EE6FBA"/>
    <w:rsid w:val="00EF7E2D"/>
    <w:rsid w:val="00F0716E"/>
    <w:rsid w:val="00F15674"/>
    <w:rsid w:val="00F22612"/>
    <w:rsid w:val="00F30241"/>
    <w:rsid w:val="00F3025A"/>
    <w:rsid w:val="00F33544"/>
    <w:rsid w:val="00F34C82"/>
    <w:rsid w:val="00F364A5"/>
    <w:rsid w:val="00F4003E"/>
    <w:rsid w:val="00F43954"/>
    <w:rsid w:val="00F478A4"/>
    <w:rsid w:val="00F5156E"/>
    <w:rsid w:val="00F56BAD"/>
    <w:rsid w:val="00F607B3"/>
    <w:rsid w:val="00F62619"/>
    <w:rsid w:val="00F67303"/>
    <w:rsid w:val="00F7222D"/>
    <w:rsid w:val="00F735AE"/>
    <w:rsid w:val="00F738C9"/>
    <w:rsid w:val="00F74CF0"/>
    <w:rsid w:val="00F850CB"/>
    <w:rsid w:val="00F86644"/>
    <w:rsid w:val="00F86D41"/>
    <w:rsid w:val="00F920B5"/>
    <w:rsid w:val="00F94BB9"/>
    <w:rsid w:val="00FA05FA"/>
    <w:rsid w:val="00FA210C"/>
    <w:rsid w:val="00FA2DC9"/>
    <w:rsid w:val="00FA2DFE"/>
    <w:rsid w:val="00FA2F1F"/>
    <w:rsid w:val="00FA39E2"/>
    <w:rsid w:val="00FB5968"/>
    <w:rsid w:val="00FC53B6"/>
    <w:rsid w:val="00FD476B"/>
    <w:rsid w:val="00FE0316"/>
    <w:rsid w:val="00FE0E21"/>
    <w:rsid w:val="00FE1FE5"/>
    <w:rsid w:val="00FF2096"/>
    <w:rsid w:val="00FF3CB1"/>
    <w:rsid w:val="00FF5789"/>
    <w:rsid w:val="01203179"/>
    <w:rsid w:val="01378372"/>
    <w:rsid w:val="01388C7E"/>
    <w:rsid w:val="0146E9B2"/>
    <w:rsid w:val="0160151A"/>
    <w:rsid w:val="01661451"/>
    <w:rsid w:val="01B0CC33"/>
    <w:rsid w:val="01F80E59"/>
    <w:rsid w:val="025E22DA"/>
    <w:rsid w:val="02C654A0"/>
    <w:rsid w:val="03384164"/>
    <w:rsid w:val="037232F6"/>
    <w:rsid w:val="03724C7D"/>
    <w:rsid w:val="0396F620"/>
    <w:rsid w:val="039A55BB"/>
    <w:rsid w:val="03B92763"/>
    <w:rsid w:val="03DF6141"/>
    <w:rsid w:val="040DB089"/>
    <w:rsid w:val="043F69EE"/>
    <w:rsid w:val="04406DE8"/>
    <w:rsid w:val="04678DCB"/>
    <w:rsid w:val="04B6CA17"/>
    <w:rsid w:val="051CF972"/>
    <w:rsid w:val="054845FB"/>
    <w:rsid w:val="05721745"/>
    <w:rsid w:val="057CBE31"/>
    <w:rsid w:val="05974D6C"/>
    <w:rsid w:val="05D68D81"/>
    <w:rsid w:val="05EF6DD0"/>
    <w:rsid w:val="0697B7C8"/>
    <w:rsid w:val="06A87634"/>
    <w:rsid w:val="070ADB8D"/>
    <w:rsid w:val="07735FED"/>
    <w:rsid w:val="077749F4"/>
    <w:rsid w:val="07934D9C"/>
    <w:rsid w:val="0797B534"/>
    <w:rsid w:val="07B1FEAE"/>
    <w:rsid w:val="07C19237"/>
    <w:rsid w:val="07EA0648"/>
    <w:rsid w:val="08108428"/>
    <w:rsid w:val="08332A9C"/>
    <w:rsid w:val="08358482"/>
    <w:rsid w:val="08395719"/>
    <w:rsid w:val="08543931"/>
    <w:rsid w:val="0859451C"/>
    <w:rsid w:val="08ACC92B"/>
    <w:rsid w:val="0923C6AF"/>
    <w:rsid w:val="096E8A63"/>
    <w:rsid w:val="09B97621"/>
    <w:rsid w:val="09DA3C57"/>
    <w:rsid w:val="09ED94E4"/>
    <w:rsid w:val="09F615B3"/>
    <w:rsid w:val="0A06BAC2"/>
    <w:rsid w:val="0A43DDC5"/>
    <w:rsid w:val="0A488125"/>
    <w:rsid w:val="0AA18E4E"/>
    <w:rsid w:val="0AA26A48"/>
    <w:rsid w:val="0ADA7BDC"/>
    <w:rsid w:val="0AE93138"/>
    <w:rsid w:val="0AEED74F"/>
    <w:rsid w:val="0AF8E955"/>
    <w:rsid w:val="0B1F7088"/>
    <w:rsid w:val="0B2CA888"/>
    <w:rsid w:val="0B364CE6"/>
    <w:rsid w:val="0B57EF1A"/>
    <w:rsid w:val="0B5964A0"/>
    <w:rsid w:val="0B6F39FC"/>
    <w:rsid w:val="0B81392A"/>
    <w:rsid w:val="0B87C653"/>
    <w:rsid w:val="0B9E22F3"/>
    <w:rsid w:val="0BA147B4"/>
    <w:rsid w:val="0BB5D9C0"/>
    <w:rsid w:val="0BB955B7"/>
    <w:rsid w:val="0C000735"/>
    <w:rsid w:val="0C29736A"/>
    <w:rsid w:val="0C2A58F5"/>
    <w:rsid w:val="0C3D910B"/>
    <w:rsid w:val="0C5E4CCA"/>
    <w:rsid w:val="0C8EE473"/>
    <w:rsid w:val="0CCD6F30"/>
    <w:rsid w:val="0D026DF1"/>
    <w:rsid w:val="0D19CBBD"/>
    <w:rsid w:val="0D1DDF4C"/>
    <w:rsid w:val="0D7F9211"/>
    <w:rsid w:val="0DACE128"/>
    <w:rsid w:val="0DD358AC"/>
    <w:rsid w:val="0DE558C6"/>
    <w:rsid w:val="0E22D7C7"/>
    <w:rsid w:val="0E461FB6"/>
    <w:rsid w:val="0E61771E"/>
    <w:rsid w:val="0ED4279C"/>
    <w:rsid w:val="0ED9DB25"/>
    <w:rsid w:val="0F100DE2"/>
    <w:rsid w:val="0F1B8A62"/>
    <w:rsid w:val="0F815DA0"/>
    <w:rsid w:val="0FCF6778"/>
    <w:rsid w:val="0FD8E839"/>
    <w:rsid w:val="1095AE72"/>
    <w:rsid w:val="109CAF4C"/>
    <w:rsid w:val="10AB8711"/>
    <w:rsid w:val="10B83A2A"/>
    <w:rsid w:val="10E48013"/>
    <w:rsid w:val="10F8D2C0"/>
    <w:rsid w:val="110B75CE"/>
    <w:rsid w:val="117E17FB"/>
    <w:rsid w:val="11B30771"/>
    <w:rsid w:val="11D57B47"/>
    <w:rsid w:val="11E45B45"/>
    <w:rsid w:val="12032517"/>
    <w:rsid w:val="12189DE5"/>
    <w:rsid w:val="1255BFAC"/>
    <w:rsid w:val="12A81ECB"/>
    <w:rsid w:val="12AA63CA"/>
    <w:rsid w:val="12E542D1"/>
    <w:rsid w:val="132771D7"/>
    <w:rsid w:val="13302263"/>
    <w:rsid w:val="13406EAD"/>
    <w:rsid w:val="1366AD22"/>
    <w:rsid w:val="136F7395"/>
    <w:rsid w:val="13861123"/>
    <w:rsid w:val="13B05BF1"/>
    <w:rsid w:val="140CC034"/>
    <w:rsid w:val="14247E39"/>
    <w:rsid w:val="143AA65A"/>
    <w:rsid w:val="143EE1B0"/>
    <w:rsid w:val="146DE7E3"/>
    <w:rsid w:val="147BA12E"/>
    <w:rsid w:val="14892333"/>
    <w:rsid w:val="14AC45BE"/>
    <w:rsid w:val="14E34FA6"/>
    <w:rsid w:val="14E9142D"/>
    <w:rsid w:val="14F32962"/>
    <w:rsid w:val="14FA0482"/>
    <w:rsid w:val="15204365"/>
    <w:rsid w:val="1521A001"/>
    <w:rsid w:val="15C0955E"/>
    <w:rsid w:val="15C2804D"/>
    <w:rsid w:val="15C68E5C"/>
    <w:rsid w:val="1612D63F"/>
    <w:rsid w:val="161E20FC"/>
    <w:rsid w:val="164E10F3"/>
    <w:rsid w:val="169D5412"/>
    <w:rsid w:val="16DE191D"/>
    <w:rsid w:val="17539297"/>
    <w:rsid w:val="17CC0C6E"/>
    <w:rsid w:val="1808AEA9"/>
    <w:rsid w:val="1819795B"/>
    <w:rsid w:val="184AB2A3"/>
    <w:rsid w:val="1880778F"/>
    <w:rsid w:val="18835DB2"/>
    <w:rsid w:val="188B8B8A"/>
    <w:rsid w:val="18983EE8"/>
    <w:rsid w:val="18C86047"/>
    <w:rsid w:val="18E6CF23"/>
    <w:rsid w:val="18F4B289"/>
    <w:rsid w:val="1914F067"/>
    <w:rsid w:val="195BDC40"/>
    <w:rsid w:val="1986EC4F"/>
    <w:rsid w:val="199D9C2D"/>
    <w:rsid w:val="19A6FA4F"/>
    <w:rsid w:val="19A7A4BF"/>
    <w:rsid w:val="19D83F99"/>
    <w:rsid w:val="19FFF53F"/>
    <w:rsid w:val="1A269677"/>
    <w:rsid w:val="1A29EC8C"/>
    <w:rsid w:val="1A2C2963"/>
    <w:rsid w:val="1A665CCE"/>
    <w:rsid w:val="1B09DA09"/>
    <w:rsid w:val="1B79C874"/>
    <w:rsid w:val="1B800EBC"/>
    <w:rsid w:val="1B880733"/>
    <w:rsid w:val="1B8C88A3"/>
    <w:rsid w:val="1BC83C7B"/>
    <w:rsid w:val="1BE967B4"/>
    <w:rsid w:val="1BE9B15D"/>
    <w:rsid w:val="1C469E95"/>
    <w:rsid w:val="1C69E83D"/>
    <w:rsid w:val="1C89B179"/>
    <w:rsid w:val="1CCB9754"/>
    <w:rsid w:val="1D19B7B6"/>
    <w:rsid w:val="1D214B2F"/>
    <w:rsid w:val="1D2C5580"/>
    <w:rsid w:val="1D2DD636"/>
    <w:rsid w:val="1DCBD988"/>
    <w:rsid w:val="1E4730A6"/>
    <w:rsid w:val="1E5DD464"/>
    <w:rsid w:val="1E9EB777"/>
    <w:rsid w:val="1F1A9F01"/>
    <w:rsid w:val="1F6AA5D9"/>
    <w:rsid w:val="1F7AB617"/>
    <w:rsid w:val="1F7DE97A"/>
    <w:rsid w:val="1F8CF30A"/>
    <w:rsid w:val="1F9E1810"/>
    <w:rsid w:val="1F9FD442"/>
    <w:rsid w:val="1FAC075E"/>
    <w:rsid w:val="1FEF9C70"/>
    <w:rsid w:val="2047EE61"/>
    <w:rsid w:val="2053FC02"/>
    <w:rsid w:val="2118B3E3"/>
    <w:rsid w:val="2153CDC3"/>
    <w:rsid w:val="21620493"/>
    <w:rsid w:val="21A9E785"/>
    <w:rsid w:val="2230C8C0"/>
    <w:rsid w:val="227FBD29"/>
    <w:rsid w:val="22EAAFA7"/>
    <w:rsid w:val="23221F66"/>
    <w:rsid w:val="2343BFCF"/>
    <w:rsid w:val="235D5662"/>
    <w:rsid w:val="237211FC"/>
    <w:rsid w:val="23779EEA"/>
    <w:rsid w:val="238F6F19"/>
    <w:rsid w:val="239625ED"/>
    <w:rsid w:val="23B58FBA"/>
    <w:rsid w:val="23C88887"/>
    <w:rsid w:val="23F2994B"/>
    <w:rsid w:val="2401AC51"/>
    <w:rsid w:val="240CD1D2"/>
    <w:rsid w:val="247CB361"/>
    <w:rsid w:val="2485A7BE"/>
    <w:rsid w:val="24864E89"/>
    <w:rsid w:val="24AEACED"/>
    <w:rsid w:val="2525F7BD"/>
    <w:rsid w:val="254701C9"/>
    <w:rsid w:val="255306D4"/>
    <w:rsid w:val="25549916"/>
    <w:rsid w:val="25A8A4F3"/>
    <w:rsid w:val="25B2A197"/>
    <w:rsid w:val="25C5C227"/>
    <w:rsid w:val="260F76EC"/>
    <w:rsid w:val="2624FBF0"/>
    <w:rsid w:val="26505709"/>
    <w:rsid w:val="2652A134"/>
    <w:rsid w:val="2671D856"/>
    <w:rsid w:val="26B32788"/>
    <w:rsid w:val="26BFD491"/>
    <w:rsid w:val="27022296"/>
    <w:rsid w:val="2711A5D7"/>
    <w:rsid w:val="274F6B02"/>
    <w:rsid w:val="278D0327"/>
    <w:rsid w:val="27B4DB59"/>
    <w:rsid w:val="27EEE9C1"/>
    <w:rsid w:val="28015AEA"/>
    <w:rsid w:val="2802D82C"/>
    <w:rsid w:val="2819960B"/>
    <w:rsid w:val="2854B25C"/>
    <w:rsid w:val="28601461"/>
    <w:rsid w:val="28D59A53"/>
    <w:rsid w:val="28F6AF37"/>
    <w:rsid w:val="29265536"/>
    <w:rsid w:val="293F4021"/>
    <w:rsid w:val="29623DAC"/>
    <w:rsid w:val="2963BD33"/>
    <w:rsid w:val="29979BFC"/>
    <w:rsid w:val="29DD4941"/>
    <w:rsid w:val="29F481FB"/>
    <w:rsid w:val="2A56615C"/>
    <w:rsid w:val="2A78F378"/>
    <w:rsid w:val="2AAE5AF9"/>
    <w:rsid w:val="2AB10769"/>
    <w:rsid w:val="2ABE7551"/>
    <w:rsid w:val="2B6CBA94"/>
    <w:rsid w:val="2B6CE6A7"/>
    <w:rsid w:val="2B7D038C"/>
    <w:rsid w:val="2BADB309"/>
    <w:rsid w:val="2C32FA01"/>
    <w:rsid w:val="2CB0D011"/>
    <w:rsid w:val="2CB1C3AF"/>
    <w:rsid w:val="2CD48279"/>
    <w:rsid w:val="2CE3662F"/>
    <w:rsid w:val="2D6AF044"/>
    <w:rsid w:val="2DA06956"/>
    <w:rsid w:val="2DFC76BE"/>
    <w:rsid w:val="2E0813DF"/>
    <w:rsid w:val="2E0B08A1"/>
    <w:rsid w:val="2E0DF8C7"/>
    <w:rsid w:val="2E32F220"/>
    <w:rsid w:val="2E3487FC"/>
    <w:rsid w:val="2E5677F3"/>
    <w:rsid w:val="2E9BE86F"/>
    <w:rsid w:val="2ED65100"/>
    <w:rsid w:val="2F0C84E7"/>
    <w:rsid w:val="2F300B6A"/>
    <w:rsid w:val="2F7C63D0"/>
    <w:rsid w:val="2FAF239B"/>
    <w:rsid w:val="2FBAEBA7"/>
    <w:rsid w:val="2FBB9BCA"/>
    <w:rsid w:val="2FC83A8D"/>
    <w:rsid w:val="301634D8"/>
    <w:rsid w:val="30373E8E"/>
    <w:rsid w:val="304E4E8A"/>
    <w:rsid w:val="30DCB5B7"/>
    <w:rsid w:val="30E4782F"/>
    <w:rsid w:val="30EC89DD"/>
    <w:rsid w:val="312FE89F"/>
    <w:rsid w:val="313BADE5"/>
    <w:rsid w:val="315D0D5B"/>
    <w:rsid w:val="317E93C2"/>
    <w:rsid w:val="31EA21ED"/>
    <w:rsid w:val="31F36DAB"/>
    <w:rsid w:val="321D01D9"/>
    <w:rsid w:val="32323F6C"/>
    <w:rsid w:val="323DAC27"/>
    <w:rsid w:val="32A16650"/>
    <w:rsid w:val="32A617C9"/>
    <w:rsid w:val="32C494A8"/>
    <w:rsid w:val="32C76801"/>
    <w:rsid w:val="32D1BB3D"/>
    <w:rsid w:val="32E5BCB6"/>
    <w:rsid w:val="32EE83FA"/>
    <w:rsid w:val="32FF9357"/>
    <w:rsid w:val="33049B3C"/>
    <w:rsid w:val="331209CF"/>
    <w:rsid w:val="3314DA3A"/>
    <w:rsid w:val="33F8A3D7"/>
    <w:rsid w:val="340319E8"/>
    <w:rsid w:val="34172690"/>
    <w:rsid w:val="342BD4F9"/>
    <w:rsid w:val="346BA3B5"/>
    <w:rsid w:val="348539C7"/>
    <w:rsid w:val="34D6147A"/>
    <w:rsid w:val="34EE6B66"/>
    <w:rsid w:val="350D8578"/>
    <w:rsid w:val="35150DB4"/>
    <w:rsid w:val="353BBE0B"/>
    <w:rsid w:val="35440E6C"/>
    <w:rsid w:val="3551D48A"/>
    <w:rsid w:val="368B7158"/>
    <w:rsid w:val="369C893B"/>
    <w:rsid w:val="369F4BC0"/>
    <w:rsid w:val="36CE9E8D"/>
    <w:rsid w:val="37249F70"/>
    <w:rsid w:val="3739F0C6"/>
    <w:rsid w:val="3773AF67"/>
    <w:rsid w:val="37A4F2CF"/>
    <w:rsid w:val="37C6AE4D"/>
    <w:rsid w:val="37E791A5"/>
    <w:rsid w:val="37E86BDA"/>
    <w:rsid w:val="380EF4FD"/>
    <w:rsid w:val="381DAAA2"/>
    <w:rsid w:val="38730D89"/>
    <w:rsid w:val="38733FD7"/>
    <w:rsid w:val="3877EF17"/>
    <w:rsid w:val="38879387"/>
    <w:rsid w:val="38C8739B"/>
    <w:rsid w:val="38DFEE4E"/>
    <w:rsid w:val="38E02094"/>
    <w:rsid w:val="390F6D79"/>
    <w:rsid w:val="39184AF0"/>
    <w:rsid w:val="392CF157"/>
    <w:rsid w:val="3946A3AC"/>
    <w:rsid w:val="395DCEAB"/>
    <w:rsid w:val="397D6FA3"/>
    <w:rsid w:val="39964C55"/>
    <w:rsid w:val="399FBDFB"/>
    <w:rsid w:val="39CBA480"/>
    <w:rsid w:val="39D05579"/>
    <w:rsid w:val="39D1301A"/>
    <w:rsid w:val="39DAF2B8"/>
    <w:rsid w:val="3A14475C"/>
    <w:rsid w:val="3A228D95"/>
    <w:rsid w:val="3A34E6A8"/>
    <w:rsid w:val="3A57960D"/>
    <w:rsid w:val="3AAE07A9"/>
    <w:rsid w:val="3AD97BA7"/>
    <w:rsid w:val="3AE7600B"/>
    <w:rsid w:val="3B0F015D"/>
    <w:rsid w:val="3B1133D5"/>
    <w:rsid w:val="3B47C5B4"/>
    <w:rsid w:val="3B72C94A"/>
    <w:rsid w:val="3B9D1C06"/>
    <w:rsid w:val="3BE0F3C1"/>
    <w:rsid w:val="3C1CCFAF"/>
    <w:rsid w:val="3C1D40E3"/>
    <w:rsid w:val="3C5EDBA8"/>
    <w:rsid w:val="3C9DBDDC"/>
    <w:rsid w:val="3CB9AFA4"/>
    <w:rsid w:val="3CBCA14E"/>
    <w:rsid w:val="3CFE2DA6"/>
    <w:rsid w:val="3D3FD7AC"/>
    <w:rsid w:val="3D54403A"/>
    <w:rsid w:val="3D8CC680"/>
    <w:rsid w:val="3DA1615F"/>
    <w:rsid w:val="3DB88CD1"/>
    <w:rsid w:val="3DCC1850"/>
    <w:rsid w:val="3DCEB7D3"/>
    <w:rsid w:val="3DE6D382"/>
    <w:rsid w:val="3DE6F311"/>
    <w:rsid w:val="3DE75452"/>
    <w:rsid w:val="3E501AAA"/>
    <w:rsid w:val="3E61587C"/>
    <w:rsid w:val="3E828CAD"/>
    <w:rsid w:val="3E94C869"/>
    <w:rsid w:val="3EA68E76"/>
    <w:rsid w:val="3EC64E83"/>
    <w:rsid w:val="3EC800F6"/>
    <w:rsid w:val="3ED316C3"/>
    <w:rsid w:val="400E8B96"/>
    <w:rsid w:val="401AA12F"/>
    <w:rsid w:val="40595F40"/>
    <w:rsid w:val="40902042"/>
    <w:rsid w:val="409DD2F5"/>
    <w:rsid w:val="40A6271B"/>
    <w:rsid w:val="40B83DA5"/>
    <w:rsid w:val="40C8BC10"/>
    <w:rsid w:val="4118BB5C"/>
    <w:rsid w:val="411AAE1D"/>
    <w:rsid w:val="4133473C"/>
    <w:rsid w:val="4139B2C1"/>
    <w:rsid w:val="41488153"/>
    <w:rsid w:val="414B2847"/>
    <w:rsid w:val="41A7B208"/>
    <w:rsid w:val="41DD3BDE"/>
    <w:rsid w:val="41EF8196"/>
    <w:rsid w:val="420C0DB2"/>
    <w:rsid w:val="425E0803"/>
    <w:rsid w:val="429ABCB9"/>
    <w:rsid w:val="429F8A6D"/>
    <w:rsid w:val="42C4A022"/>
    <w:rsid w:val="42E9CE18"/>
    <w:rsid w:val="42FC2F79"/>
    <w:rsid w:val="4305E2D5"/>
    <w:rsid w:val="43060504"/>
    <w:rsid w:val="431DA745"/>
    <w:rsid w:val="43C0BF44"/>
    <w:rsid w:val="43FB9304"/>
    <w:rsid w:val="44202CF1"/>
    <w:rsid w:val="44545493"/>
    <w:rsid w:val="446C8ED9"/>
    <w:rsid w:val="44BA2552"/>
    <w:rsid w:val="44BF6BE7"/>
    <w:rsid w:val="44FC1D38"/>
    <w:rsid w:val="454D62CB"/>
    <w:rsid w:val="4550E48E"/>
    <w:rsid w:val="45B2C580"/>
    <w:rsid w:val="45B37340"/>
    <w:rsid w:val="45B51CD9"/>
    <w:rsid w:val="45D726BB"/>
    <w:rsid w:val="4624F5C9"/>
    <w:rsid w:val="4624FB22"/>
    <w:rsid w:val="4641509F"/>
    <w:rsid w:val="464471B3"/>
    <w:rsid w:val="46A89F7F"/>
    <w:rsid w:val="46FC4769"/>
    <w:rsid w:val="4732DE32"/>
    <w:rsid w:val="47343C8F"/>
    <w:rsid w:val="477B848C"/>
    <w:rsid w:val="478029CE"/>
    <w:rsid w:val="47809A8E"/>
    <w:rsid w:val="478ABBF9"/>
    <w:rsid w:val="4798B507"/>
    <w:rsid w:val="479FC4B4"/>
    <w:rsid w:val="47B9AAF8"/>
    <w:rsid w:val="47C2118A"/>
    <w:rsid w:val="47DAA618"/>
    <w:rsid w:val="4814DEA4"/>
    <w:rsid w:val="4860948E"/>
    <w:rsid w:val="48C88493"/>
    <w:rsid w:val="49426A10"/>
    <w:rsid w:val="498A51B6"/>
    <w:rsid w:val="4992918A"/>
    <w:rsid w:val="49ED084D"/>
    <w:rsid w:val="4A1CEEB3"/>
    <w:rsid w:val="4A37676E"/>
    <w:rsid w:val="4A58E7CD"/>
    <w:rsid w:val="4A5A4909"/>
    <w:rsid w:val="4A9BD3E3"/>
    <w:rsid w:val="4AA14302"/>
    <w:rsid w:val="4AC88309"/>
    <w:rsid w:val="4AD6173C"/>
    <w:rsid w:val="4ADF263A"/>
    <w:rsid w:val="4B36F379"/>
    <w:rsid w:val="4B375D71"/>
    <w:rsid w:val="4B48FE20"/>
    <w:rsid w:val="4B50242C"/>
    <w:rsid w:val="4B589582"/>
    <w:rsid w:val="4BB18A45"/>
    <w:rsid w:val="4BFBF1A1"/>
    <w:rsid w:val="4C056D7B"/>
    <w:rsid w:val="4C1D2F0D"/>
    <w:rsid w:val="4CC19F95"/>
    <w:rsid w:val="4D16BD84"/>
    <w:rsid w:val="4D175E55"/>
    <w:rsid w:val="4D4237F0"/>
    <w:rsid w:val="4D435EA0"/>
    <w:rsid w:val="4D52E02D"/>
    <w:rsid w:val="4DBCD7D6"/>
    <w:rsid w:val="4DD534B8"/>
    <w:rsid w:val="4DDEF998"/>
    <w:rsid w:val="4E14F42C"/>
    <w:rsid w:val="4E33EB7C"/>
    <w:rsid w:val="4E4E6B36"/>
    <w:rsid w:val="4E762425"/>
    <w:rsid w:val="4EA1EFE3"/>
    <w:rsid w:val="4EC354A9"/>
    <w:rsid w:val="4F1A9A93"/>
    <w:rsid w:val="4FAB770A"/>
    <w:rsid w:val="4FE9CA11"/>
    <w:rsid w:val="50485D47"/>
    <w:rsid w:val="504A691A"/>
    <w:rsid w:val="5058815E"/>
    <w:rsid w:val="5075CBA7"/>
    <w:rsid w:val="5076EA93"/>
    <w:rsid w:val="50827EF3"/>
    <w:rsid w:val="50AF4F7B"/>
    <w:rsid w:val="50B731B8"/>
    <w:rsid w:val="50D09C4D"/>
    <w:rsid w:val="5102A55D"/>
    <w:rsid w:val="511923D3"/>
    <w:rsid w:val="515FA620"/>
    <w:rsid w:val="51FC1BFE"/>
    <w:rsid w:val="520F9F20"/>
    <w:rsid w:val="522DE095"/>
    <w:rsid w:val="52344696"/>
    <w:rsid w:val="52359899"/>
    <w:rsid w:val="5297E68C"/>
    <w:rsid w:val="52C95BAB"/>
    <w:rsid w:val="52D1E0CA"/>
    <w:rsid w:val="53237437"/>
    <w:rsid w:val="53410294"/>
    <w:rsid w:val="53B75092"/>
    <w:rsid w:val="53B76264"/>
    <w:rsid w:val="53C47EB1"/>
    <w:rsid w:val="54E03F51"/>
    <w:rsid w:val="54EEE780"/>
    <w:rsid w:val="54F09924"/>
    <w:rsid w:val="554BFFCA"/>
    <w:rsid w:val="5566A097"/>
    <w:rsid w:val="55BC198E"/>
    <w:rsid w:val="56011CEF"/>
    <w:rsid w:val="562BE227"/>
    <w:rsid w:val="5632F730"/>
    <w:rsid w:val="56733B49"/>
    <w:rsid w:val="56930381"/>
    <w:rsid w:val="56971AC1"/>
    <w:rsid w:val="56B318DE"/>
    <w:rsid w:val="56C24A30"/>
    <w:rsid w:val="56CE8954"/>
    <w:rsid w:val="56E3A4DF"/>
    <w:rsid w:val="56FA705C"/>
    <w:rsid w:val="573D3FE6"/>
    <w:rsid w:val="5773DF5A"/>
    <w:rsid w:val="5788DAE3"/>
    <w:rsid w:val="578A7151"/>
    <w:rsid w:val="58153407"/>
    <w:rsid w:val="582B4A22"/>
    <w:rsid w:val="583A83D3"/>
    <w:rsid w:val="5859776C"/>
    <w:rsid w:val="58933352"/>
    <w:rsid w:val="59122FD1"/>
    <w:rsid w:val="59997855"/>
    <w:rsid w:val="59CAA7A8"/>
    <w:rsid w:val="5A04B478"/>
    <w:rsid w:val="5A30578B"/>
    <w:rsid w:val="5A40A99E"/>
    <w:rsid w:val="5A559CEA"/>
    <w:rsid w:val="5A653FBC"/>
    <w:rsid w:val="5AA1ECBC"/>
    <w:rsid w:val="5AA4F08B"/>
    <w:rsid w:val="5B082BEB"/>
    <w:rsid w:val="5B0AED58"/>
    <w:rsid w:val="5B221E6B"/>
    <w:rsid w:val="5B244B00"/>
    <w:rsid w:val="5B264BC5"/>
    <w:rsid w:val="5B67C50E"/>
    <w:rsid w:val="5BAD4C60"/>
    <w:rsid w:val="5BC8B6DC"/>
    <w:rsid w:val="5BDB1977"/>
    <w:rsid w:val="5C133268"/>
    <w:rsid w:val="5C314E1C"/>
    <w:rsid w:val="5C8B97C7"/>
    <w:rsid w:val="5CADA28F"/>
    <w:rsid w:val="5CB9AE59"/>
    <w:rsid w:val="5CCEC61F"/>
    <w:rsid w:val="5CF98B92"/>
    <w:rsid w:val="5D27EBD9"/>
    <w:rsid w:val="5D469CAB"/>
    <w:rsid w:val="5D5519F9"/>
    <w:rsid w:val="5D774626"/>
    <w:rsid w:val="5D7F8BDD"/>
    <w:rsid w:val="5D9D5197"/>
    <w:rsid w:val="5DE2525D"/>
    <w:rsid w:val="5E25B0F1"/>
    <w:rsid w:val="5E4582C1"/>
    <w:rsid w:val="5E57CA8F"/>
    <w:rsid w:val="5EB1E42C"/>
    <w:rsid w:val="5ECC5328"/>
    <w:rsid w:val="5ECDF3D4"/>
    <w:rsid w:val="5F3FB83B"/>
    <w:rsid w:val="5F4AAC48"/>
    <w:rsid w:val="5F8A1A1C"/>
    <w:rsid w:val="5F966642"/>
    <w:rsid w:val="5F9ED22E"/>
    <w:rsid w:val="5FED7885"/>
    <w:rsid w:val="6035E950"/>
    <w:rsid w:val="60464798"/>
    <w:rsid w:val="60634516"/>
    <w:rsid w:val="60813BC3"/>
    <w:rsid w:val="6085FB60"/>
    <w:rsid w:val="61166EA5"/>
    <w:rsid w:val="612C777D"/>
    <w:rsid w:val="61391309"/>
    <w:rsid w:val="6162FCC6"/>
    <w:rsid w:val="6183918F"/>
    <w:rsid w:val="61E49AE5"/>
    <w:rsid w:val="61EBAA21"/>
    <w:rsid w:val="61F444AD"/>
    <w:rsid w:val="6230BAF5"/>
    <w:rsid w:val="626D892B"/>
    <w:rsid w:val="62C94204"/>
    <w:rsid w:val="62FA67F1"/>
    <w:rsid w:val="6336A2CC"/>
    <w:rsid w:val="639FCB82"/>
    <w:rsid w:val="63A8676E"/>
    <w:rsid w:val="63CE4E8A"/>
    <w:rsid w:val="63CEB507"/>
    <w:rsid w:val="63E1E033"/>
    <w:rsid w:val="63E4A897"/>
    <w:rsid w:val="6444EBC5"/>
    <w:rsid w:val="6451CCFB"/>
    <w:rsid w:val="646818F1"/>
    <w:rsid w:val="6470809C"/>
    <w:rsid w:val="64B979E5"/>
    <w:rsid w:val="65335066"/>
    <w:rsid w:val="65570015"/>
    <w:rsid w:val="65626501"/>
    <w:rsid w:val="656F0B99"/>
    <w:rsid w:val="65BE4E8D"/>
    <w:rsid w:val="65E078CB"/>
    <w:rsid w:val="6625E3B0"/>
    <w:rsid w:val="667CCC6E"/>
    <w:rsid w:val="66CA7528"/>
    <w:rsid w:val="66CE84E7"/>
    <w:rsid w:val="66D16284"/>
    <w:rsid w:val="676B0D2E"/>
    <w:rsid w:val="67922D01"/>
    <w:rsid w:val="67E89259"/>
    <w:rsid w:val="67F79CF3"/>
    <w:rsid w:val="6877B60B"/>
    <w:rsid w:val="690A40E4"/>
    <w:rsid w:val="690BF25D"/>
    <w:rsid w:val="6941F0B6"/>
    <w:rsid w:val="696C379B"/>
    <w:rsid w:val="6975693B"/>
    <w:rsid w:val="698EF0C6"/>
    <w:rsid w:val="699A4A93"/>
    <w:rsid w:val="69A8C082"/>
    <w:rsid w:val="69A9D91D"/>
    <w:rsid w:val="6A690CF2"/>
    <w:rsid w:val="6B0027C1"/>
    <w:rsid w:val="6B714ABC"/>
    <w:rsid w:val="6BD5887D"/>
    <w:rsid w:val="6BFA8F5B"/>
    <w:rsid w:val="6C9250F9"/>
    <w:rsid w:val="6CDDE14A"/>
    <w:rsid w:val="6D31A932"/>
    <w:rsid w:val="6D3CBA0C"/>
    <w:rsid w:val="6D62298E"/>
    <w:rsid w:val="6DC1C758"/>
    <w:rsid w:val="6DCB5CF3"/>
    <w:rsid w:val="6E450BBA"/>
    <w:rsid w:val="6E73D608"/>
    <w:rsid w:val="6EA68744"/>
    <w:rsid w:val="6EB36CA8"/>
    <w:rsid w:val="6EC9DB23"/>
    <w:rsid w:val="6F0615B4"/>
    <w:rsid w:val="6F3FA79D"/>
    <w:rsid w:val="6F876306"/>
    <w:rsid w:val="6FB2E7F8"/>
    <w:rsid w:val="6FBABCF1"/>
    <w:rsid w:val="6FF99538"/>
    <w:rsid w:val="700EB5EC"/>
    <w:rsid w:val="701196F3"/>
    <w:rsid w:val="7013BB93"/>
    <w:rsid w:val="705B40D1"/>
    <w:rsid w:val="70B3651E"/>
    <w:rsid w:val="70D9B90A"/>
    <w:rsid w:val="70FAE2B5"/>
    <w:rsid w:val="7101F394"/>
    <w:rsid w:val="713A22B2"/>
    <w:rsid w:val="716B4780"/>
    <w:rsid w:val="71EC8F6A"/>
    <w:rsid w:val="7230467B"/>
    <w:rsid w:val="723C185D"/>
    <w:rsid w:val="723DB58F"/>
    <w:rsid w:val="7268963D"/>
    <w:rsid w:val="727E231B"/>
    <w:rsid w:val="72C74B34"/>
    <w:rsid w:val="73060642"/>
    <w:rsid w:val="7344C814"/>
    <w:rsid w:val="7389BAEF"/>
    <w:rsid w:val="739643F1"/>
    <w:rsid w:val="73ABC423"/>
    <w:rsid w:val="73BEB601"/>
    <w:rsid w:val="73F74336"/>
    <w:rsid w:val="74078D5A"/>
    <w:rsid w:val="7475DB6F"/>
    <w:rsid w:val="74C094F6"/>
    <w:rsid w:val="74FDD6E7"/>
    <w:rsid w:val="754ED5AA"/>
    <w:rsid w:val="762711E7"/>
    <w:rsid w:val="763BFB72"/>
    <w:rsid w:val="763CAA94"/>
    <w:rsid w:val="76694EE1"/>
    <w:rsid w:val="76C6766E"/>
    <w:rsid w:val="7706A23C"/>
    <w:rsid w:val="7720221F"/>
    <w:rsid w:val="772766CA"/>
    <w:rsid w:val="775C8EC7"/>
    <w:rsid w:val="77A1F0EB"/>
    <w:rsid w:val="77A7F995"/>
    <w:rsid w:val="77B4F4F2"/>
    <w:rsid w:val="77ED973A"/>
    <w:rsid w:val="783795D3"/>
    <w:rsid w:val="7877D64B"/>
    <w:rsid w:val="78804717"/>
    <w:rsid w:val="788048DC"/>
    <w:rsid w:val="78897312"/>
    <w:rsid w:val="78BA0649"/>
    <w:rsid w:val="78E66C09"/>
    <w:rsid w:val="79287387"/>
    <w:rsid w:val="7949BE82"/>
    <w:rsid w:val="797755FA"/>
    <w:rsid w:val="79A64E3B"/>
    <w:rsid w:val="79B98083"/>
    <w:rsid w:val="79B9A043"/>
    <w:rsid w:val="79D1011E"/>
    <w:rsid w:val="7A0D80D7"/>
    <w:rsid w:val="7A342156"/>
    <w:rsid w:val="7A8FE3F6"/>
    <w:rsid w:val="7A97DEFE"/>
    <w:rsid w:val="7AA51679"/>
    <w:rsid w:val="7AA6DB6C"/>
    <w:rsid w:val="7AC3AAD8"/>
    <w:rsid w:val="7B1D18D8"/>
    <w:rsid w:val="7B2D7AAF"/>
    <w:rsid w:val="7B847FAA"/>
    <w:rsid w:val="7BBA0A27"/>
    <w:rsid w:val="7C06927A"/>
    <w:rsid w:val="7C52DBB7"/>
    <w:rsid w:val="7C5A9859"/>
    <w:rsid w:val="7C7E402D"/>
    <w:rsid w:val="7C887A59"/>
    <w:rsid w:val="7CB4A0A1"/>
    <w:rsid w:val="7D84466E"/>
    <w:rsid w:val="7DA29310"/>
    <w:rsid w:val="7DC92C90"/>
    <w:rsid w:val="7DD48FBF"/>
    <w:rsid w:val="7DEFD91C"/>
    <w:rsid w:val="7E006B8D"/>
    <w:rsid w:val="7E30852B"/>
    <w:rsid w:val="7E68C5E9"/>
    <w:rsid w:val="7EC93290"/>
    <w:rsid w:val="7F84BFAA"/>
    <w:rsid w:val="7FBC136A"/>
    <w:rsid w:val="7FC8B99A"/>
    <w:rsid w:val="7FDA480E"/>
    <w:rsid w:val="7FE88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CE128"/>
  <w15:chartTrackingRefBased/>
  <w15:docId w15:val="{4C7B68B9-3CFD-4055-B166-916D281F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996"/>
    <w:rPr>
      <w:rFonts w:ascii="Times New Roman" w:hAnsi="Times New Roman"/>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captionText">
    <w:name w:val="captionText"/>
    <w:basedOn w:val="Normal"/>
    <w:link w:val="captionTextChar"/>
    <w:uiPriority w:val="1"/>
    <w:qFormat/>
    <w:rsid w:val="350D8578"/>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350D8578"/>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874F2E"/>
    <w:pPr>
      <w:spacing w:line="360" w:lineRule="auto"/>
    </w:pPr>
  </w:style>
  <w:style w:type="paragraph" w:customStyle="1" w:styleId="Style1-MAIN">
    <w:name w:val="Style1-MAIN"/>
    <w:basedOn w:val="Normal"/>
    <w:link w:val="Style1-MAINChar"/>
    <w:uiPriority w:val="1"/>
    <w:qFormat/>
    <w:rsid w:val="00B74474"/>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paragraph" w:customStyle="1" w:styleId="subSection">
    <w:name w:val="subSection"/>
    <w:basedOn w:val="Normal"/>
    <w:link w:val="subSectionChar"/>
    <w:uiPriority w:val="1"/>
    <w:qFormat/>
    <w:rsid w:val="350D8578"/>
    <w:pPr>
      <w:keepNext/>
      <w:keepLines/>
      <w:spacing w:before="320" w:after="0" w:line="360" w:lineRule="auto"/>
      <w:outlineLvl w:val="1"/>
    </w:pPr>
    <w:rPr>
      <w:rFonts w:asciiTheme="majorHAnsi" w:eastAsiaTheme="majorEastAsia" w:hAnsiTheme="majorHAnsi" w:cstheme="majorBidi"/>
      <w:b/>
      <w:bCs/>
      <w:i/>
      <w:iCs/>
      <w:color w:val="000000" w:themeColor="text1"/>
      <w:sz w:val="28"/>
      <w:szCs w:val="28"/>
      <w:lang w:val="en-GB"/>
    </w:rPr>
  </w:style>
  <w:style w:type="character" w:customStyle="1" w:styleId="Style1-MAINChar">
    <w:name w:val="Style1-MAIN Char"/>
    <w:basedOn w:val="DefaultParagraphFont"/>
    <w:link w:val="Style1-MAIN"/>
    <w:uiPriority w:val="1"/>
    <w:rsid w:val="00B74474"/>
    <w:rPr>
      <w:rFonts w:asciiTheme="majorHAnsi" w:eastAsiaTheme="majorEastAsia" w:hAnsiTheme="majorHAnsi" w:cstheme="majorBidi"/>
      <w:b/>
      <w:bCs/>
      <w:color w:val="000000" w:themeColor="text1"/>
      <w:sz w:val="32"/>
      <w:szCs w:val="32"/>
      <w:lang w:val="en-GB"/>
    </w:rPr>
  </w:style>
  <w:style w:type="character" w:customStyle="1" w:styleId="mainTextChar">
    <w:name w:val="mainText Char"/>
    <w:basedOn w:val="DefaultParagraphFont"/>
    <w:link w:val="mainText"/>
    <w:uiPriority w:val="1"/>
    <w:rsid w:val="00874F2E"/>
    <w:rPr>
      <w:rFonts w:ascii="Times New Roman" w:hAnsi="Times New Roman"/>
    </w:rPr>
  </w:style>
  <w:style w:type="character" w:customStyle="1" w:styleId="subSectionChar">
    <w:name w:val="subSection Char"/>
    <w:basedOn w:val="DefaultParagraphFont"/>
    <w:link w:val="subSection"/>
    <w:uiPriority w:val="1"/>
    <w:rsid w:val="350D8578"/>
    <w:rPr>
      <w:rFonts w:asciiTheme="majorHAnsi" w:eastAsiaTheme="majorEastAsia" w:hAnsiTheme="majorHAnsi" w:cstheme="majorBidi"/>
      <w:b/>
      <w:bCs/>
      <w:i/>
      <w:iCs/>
      <w:caps w:val="0"/>
      <w:smallCaps w:val="0"/>
      <w:noProof w:val="0"/>
      <w:color w:val="000000" w:themeColor="text1"/>
      <w:sz w:val="28"/>
      <w:szCs w:val="28"/>
      <w:lang w:val="en-GB" w:eastAsia="ja-JP" w:bidi="ar-SA"/>
    </w:rPr>
  </w:style>
  <w:style w:type="character" w:customStyle="1" w:styleId="captionTitleChar">
    <w:name w:val="captionTitle Char"/>
    <w:basedOn w:val="DefaultParagraphFont"/>
    <w:link w:val="captionTitle"/>
    <w:uiPriority w:val="1"/>
    <w:rsid w:val="350D8578"/>
    <w:rPr>
      <w:rFonts w:asciiTheme="minorHAnsi" w:eastAsiaTheme="minorEastAsia" w:hAnsiTheme="minorHAnsi" w:cstheme="minorBidi"/>
      <w:b/>
      <w:bCs/>
      <w:i w:val="0"/>
      <w:iCs w:val="0"/>
      <w:caps w:val="0"/>
      <w:smallCaps w:val="0"/>
      <w:noProof w:val="0"/>
      <w:color w:val="000000" w:themeColor="text1"/>
      <w:sz w:val="22"/>
      <w:szCs w:val="22"/>
      <w:lang w:val="en-GB" w:eastAsia="ja-JP" w:bidi="ar-SA"/>
    </w:rPr>
  </w:style>
  <w:style w:type="character" w:customStyle="1" w:styleId="captionTextChar">
    <w:name w:val="captionText Char"/>
    <w:basedOn w:val="DefaultParagraphFont"/>
    <w:link w:val="captionText"/>
    <w:uiPriority w:val="1"/>
    <w:rsid w:val="350D8578"/>
    <w:rPr>
      <w:rFonts w:asciiTheme="minorHAnsi" w:eastAsiaTheme="minorEastAsia" w:hAnsiTheme="minorHAnsi" w:cstheme="minorBidi"/>
      <w:b w:val="0"/>
      <w:bCs w:val="0"/>
      <w:i w:val="0"/>
      <w:iCs w:val="0"/>
      <w:caps w:val="0"/>
      <w:smallCaps w:val="0"/>
      <w:noProof w:val="0"/>
      <w:color w:val="000000" w:themeColor="text1"/>
      <w:sz w:val="22"/>
      <w:szCs w:val="22"/>
      <w:lang w:val="en-GB" w:eastAsia="ja-JP" w:bidi="ar-SA"/>
    </w:rPr>
  </w:style>
  <w:style w:type="character" w:styleId="Hyperlink">
    <w:name w:val="Hyperlink"/>
    <w:basedOn w:val="DefaultParagraphFont"/>
    <w:uiPriority w:val="99"/>
    <w:unhideWhenUsed/>
    <w:rPr>
      <w:color w:val="467886" w:themeColor="hyperlink"/>
      <w:u w:val="single"/>
    </w:rPr>
  </w:style>
  <w:style w:type="paragraph" w:customStyle="1" w:styleId="mainTextOk">
    <w:name w:val="mainTextOk"/>
    <w:basedOn w:val="Normal"/>
    <w:link w:val="mainTextOkChar"/>
    <w:uiPriority w:val="1"/>
    <w:qFormat/>
    <w:rsid w:val="147BA12E"/>
    <w:pPr>
      <w:spacing w:line="360" w:lineRule="auto"/>
    </w:pPr>
    <w:rPr>
      <w:rFonts w:asciiTheme="minorHAnsi" w:hAnsiTheme="minorHAnsi"/>
      <w:color w:val="000000" w:themeColor="text1"/>
    </w:rPr>
  </w:style>
  <w:style w:type="paragraph" w:customStyle="1" w:styleId="Title-MAIN">
    <w:name w:val="Title-MAIN"/>
    <w:basedOn w:val="Normal"/>
    <w:link w:val="Title-MAINChar"/>
    <w:uiPriority w:val="1"/>
    <w:qFormat/>
    <w:rsid w:val="147BA12E"/>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mainTextOkChar">
    <w:name w:val="mainTextOk Char"/>
    <w:basedOn w:val="DefaultParagraphFont"/>
    <w:link w:val="mainTextOk"/>
    <w:rsid w:val="147BA12E"/>
    <w:rPr>
      <w:rFonts w:asciiTheme="minorHAnsi" w:eastAsiaTheme="minorEastAsia" w:hAnsiTheme="minorHAnsi" w:cstheme="minorBidi"/>
      <w:b w:val="0"/>
      <w:bCs w:val="0"/>
      <w:i w:val="0"/>
      <w:iCs w:val="0"/>
      <w:caps w:val="0"/>
      <w:smallCaps w:val="0"/>
      <w:noProof w:val="0"/>
      <w:color w:val="000000" w:themeColor="text1"/>
      <w:sz w:val="24"/>
      <w:szCs w:val="24"/>
      <w:lang w:val="en-US" w:eastAsia="ja-JP" w:bidi="ar-SA"/>
    </w:rPr>
  </w:style>
  <w:style w:type="character" w:customStyle="1" w:styleId="Title-MAINChar">
    <w:name w:val="Title-MAIN Char"/>
    <w:basedOn w:val="DefaultParagraphFont"/>
    <w:link w:val="Title-MAIN"/>
    <w:uiPriority w:val="1"/>
    <w:rsid w:val="147BA12E"/>
    <w:rPr>
      <w:rFonts w:asciiTheme="majorHAnsi" w:eastAsiaTheme="majorEastAsia" w:hAnsiTheme="majorHAnsi" w:cstheme="majorBidi"/>
      <w:b/>
      <w:bCs/>
      <w:i w:val="0"/>
      <w:iCs w:val="0"/>
      <w:caps w:val="0"/>
      <w:smallCaps w:val="0"/>
      <w:noProof w:val="0"/>
      <w:color w:val="000000" w:themeColor="text1"/>
      <w:sz w:val="44"/>
      <w:szCs w:val="44"/>
      <w:lang w:val="en-GB" w:eastAsia="ja-JP" w:bidi="ar-SA"/>
    </w:rPr>
  </w:style>
  <w:style w:type="character" w:styleId="LineNumber">
    <w:name w:val="line number"/>
    <w:basedOn w:val="DefaultParagraphFont"/>
    <w:uiPriority w:val="99"/>
    <w:semiHidden/>
    <w:unhideWhenUsed/>
    <w:rsid w:val="00ED11A4"/>
  </w:style>
  <w:style w:type="paragraph" w:customStyle="1" w:styleId="mainTextAgain">
    <w:name w:val="mainTextAgain"/>
    <w:basedOn w:val="mainText"/>
    <w:link w:val="mainTextAgainChar"/>
    <w:qFormat/>
    <w:rsid w:val="00ED11A4"/>
    <w:rPr>
      <w:rFonts w:eastAsia="Times New Roman" w:cs="Times New Roman"/>
      <w:color w:val="000000" w:themeColor="text1"/>
    </w:rPr>
  </w:style>
  <w:style w:type="paragraph" w:styleId="Bibliography">
    <w:name w:val="Bibliography"/>
    <w:basedOn w:val="Normal"/>
    <w:next w:val="Normal"/>
    <w:uiPriority w:val="37"/>
    <w:unhideWhenUsed/>
    <w:rsid w:val="000202DE"/>
    <w:pPr>
      <w:tabs>
        <w:tab w:val="left" w:pos="264"/>
      </w:tabs>
      <w:spacing w:after="0" w:line="480" w:lineRule="auto"/>
      <w:ind w:left="264" w:hanging="264"/>
    </w:pPr>
  </w:style>
  <w:style w:type="character" w:customStyle="1" w:styleId="mainTextAgainChar">
    <w:name w:val="mainTextAgain Char"/>
    <w:basedOn w:val="mainTextChar"/>
    <w:link w:val="mainTextAgain"/>
    <w:rsid w:val="00ED11A4"/>
    <w:rPr>
      <w:rFonts w:ascii="Times New Roman" w:eastAsia="Times New Roman" w:hAnsi="Times New Roman" w:cs="Times New Roman"/>
      <w:noProof w:val="0"/>
      <w:color w:val="000000" w:themeColor="text1"/>
      <w:sz w:val="24"/>
      <w:szCs w:val="24"/>
      <w:lang w:val="en-US" w:eastAsia="ja-JP" w:bidi="ar-SA"/>
    </w:rPr>
  </w:style>
  <w:style w:type="character" w:styleId="CommentReference">
    <w:name w:val="annotation reference"/>
    <w:basedOn w:val="DefaultParagraphFont"/>
    <w:uiPriority w:val="99"/>
    <w:semiHidden/>
    <w:unhideWhenUsed/>
    <w:rsid w:val="00EA7FCA"/>
    <w:rPr>
      <w:sz w:val="16"/>
      <w:szCs w:val="16"/>
    </w:rPr>
  </w:style>
  <w:style w:type="paragraph" w:styleId="CommentText">
    <w:name w:val="annotation text"/>
    <w:basedOn w:val="Normal"/>
    <w:link w:val="CommentTextChar"/>
    <w:uiPriority w:val="99"/>
    <w:unhideWhenUsed/>
    <w:rsid w:val="00EA7FCA"/>
    <w:pPr>
      <w:spacing w:line="240" w:lineRule="auto"/>
    </w:pPr>
    <w:rPr>
      <w:sz w:val="20"/>
      <w:szCs w:val="20"/>
    </w:rPr>
  </w:style>
  <w:style w:type="character" w:customStyle="1" w:styleId="CommentTextChar">
    <w:name w:val="Comment Text Char"/>
    <w:basedOn w:val="DefaultParagraphFont"/>
    <w:link w:val="CommentText"/>
    <w:uiPriority w:val="99"/>
    <w:rsid w:val="00EA7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A7FCA"/>
    <w:rPr>
      <w:b/>
      <w:bCs/>
    </w:rPr>
  </w:style>
  <w:style w:type="character" w:customStyle="1" w:styleId="CommentSubjectChar">
    <w:name w:val="Comment Subject Char"/>
    <w:basedOn w:val="CommentTextChar"/>
    <w:link w:val="CommentSubject"/>
    <w:uiPriority w:val="99"/>
    <w:semiHidden/>
    <w:rsid w:val="00EA7FCA"/>
    <w:rPr>
      <w:rFonts w:ascii="Times New Roman" w:hAnsi="Times New Roman"/>
      <w:b/>
      <w:bCs/>
      <w:sz w:val="20"/>
      <w:szCs w:val="20"/>
    </w:rPr>
  </w:style>
  <w:style w:type="paragraph" w:styleId="BalloonText">
    <w:name w:val="Balloon Text"/>
    <w:basedOn w:val="Normal"/>
    <w:link w:val="BalloonTextChar"/>
    <w:uiPriority w:val="99"/>
    <w:semiHidden/>
    <w:unhideWhenUsed/>
    <w:rsid w:val="00EA7F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FCA"/>
    <w:rPr>
      <w:rFonts w:ascii="Segoe UI" w:hAnsi="Segoe UI" w:cs="Segoe UI"/>
      <w:sz w:val="18"/>
      <w:szCs w:val="18"/>
    </w:rPr>
  </w:style>
  <w:style w:type="paragraph" w:styleId="Revision">
    <w:name w:val="Revision"/>
    <w:hidden/>
    <w:uiPriority w:val="99"/>
    <w:semiHidden/>
    <w:rsid w:val="002E7469"/>
    <w:pPr>
      <w:spacing w:after="0" w:line="240" w:lineRule="auto"/>
    </w:pPr>
    <w:rPr>
      <w:rFonts w:ascii="Times New Roman" w:hAnsi="Times New Roman"/>
    </w:rPr>
  </w:style>
  <w:style w:type="paragraph" w:styleId="ListParagraph">
    <w:name w:val="List Paragraph"/>
    <w:basedOn w:val="Normal"/>
    <w:uiPriority w:val="34"/>
    <w:qFormat/>
    <w:rsid w:val="008B4B7F"/>
    <w:pPr>
      <w:spacing w:after="0" w:line="240" w:lineRule="auto"/>
      <w:ind w:left="720"/>
    </w:pPr>
    <w:rPr>
      <w:rFonts w:eastAsiaTheme="minorHAnsi" w:cs="Times New Roman"/>
      <w:lang w:val="en-GB" w:eastAsia="en-GB"/>
    </w:rPr>
  </w:style>
  <w:style w:type="character" w:styleId="PlaceholderText">
    <w:name w:val="Placeholder Text"/>
    <w:basedOn w:val="DefaultParagraphFont"/>
    <w:uiPriority w:val="99"/>
    <w:semiHidden/>
    <w:rsid w:val="00D46C77"/>
    <w:rPr>
      <w:color w:val="808080"/>
    </w:rPr>
  </w:style>
  <w:style w:type="character" w:styleId="UnresolvedMention">
    <w:name w:val="Unresolved Mention"/>
    <w:basedOn w:val="DefaultParagraphFont"/>
    <w:uiPriority w:val="99"/>
    <w:semiHidden/>
    <w:unhideWhenUsed/>
    <w:rsid w:val="00407BF4"/>
    <w:rPr>
      <w:color w:val="605E5C"/>
      <w:shd w:val="clear" w:color="auto" w:fill="E1DFDD"/>
    </w:rPr>
  </w:style>
  <w:style w:type="paragraph" w:styleId="NormalWeb">
    <w:name w:val="Normal (Web)"/>
    <w:basedOn w:val="Normal"/>
    <w:uiPriority w:val="99"/>
    <w:semiHidden/>
    <w:unhideWhenUsed/>
    <w:rsid w:val="006E4110"/>
    <w:pPr>
      <w:spacing w:before="100" w:beforeAutospacing="1" w:after="100" w:afterAutospacing="1" w:line="240" w:lineRule="auto"/>
    </w:pPr>
    <w:rPr>
      <w:rFonts w:eastAsia="Times New Roman" w:cs="Times New Roman"/>
      <w:lang w:val="en-IT" w:eastAsia="en-US"/>
    </w:rPr>
  </w:style>
  <w:style w:type="paragraph" w:styleId="Header">
    <w:name w:val="header"/>
    <w:basedOn w:val="Normal"/>
    <w:link w:val="HeaderChar"/>
    <w:uiPriority w:val="99"/>
    <w:unhideWhenUsed/>
    <w:rsid w:val="0066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C7B"/>
    <w:rPr>
      <w:rFonts w:ascii="Times New Roman" w:hAnsi="Times New Roman"/>
    </w:rPr>
  </w:style>
  <w:style w:type="paragraph" w:styleId="Footer">
    <w:name w:val="footer"/>
    <w:basedOn w:val="Normal"/>
    <w:link w:val="FooterChar"/>
    <w:uiPriority w:val="99"/>
    <w:unhideWhenUsed/>
    <w:rsid w:val="0066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C7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8193">
      <w:bodyDiv w:val="1"/>
      <w:marLeft w:val="0"/>
      <w:marRight w:val="0"/>
      <w:marTop w:val="0"/>
      <w:marBottom w:val="0"/>
      <w:divBdr>
        <w:top w:val="none" w:sz="0" w:space="0" w:color="auto"/>
        <w:left w:val="none" w:sz="0" w:space="0" w:color="auto"/>
        <w:bottom w:val="none" w:sz="0" w:space="0" w:color="auto"/>
        <w:right w:val="none" w:sz="0" w:space="0" w:color="auto"/>
      </w:divBdr>
    </w:div>
    <w:div w:id="559942773">
      <w:bodyDiv w:val="1"/>
      <w:marLeft w:val="0"/>
      <w:marRight w:val="0"/>
      <w:marTop w:val="0"/>
      <w:marBottom w:val="0"/>
      <w:divBdr>
        <w:top w:val="none" w:sz="0" w:space="0" w:color="auto"/>
        <w:left w:val="none" w:sz="0" w:space="0" w:color="auto"/>
        <w:bottom w:val="none" w:sz="0" w:space="0" w:color="auto"/>
        <w:right w:val="none" w:sz="0" w:space="0" w:color="auto"/>
      </w:divBdr>
    </w:div>
    <w:div w:id="606935386">
      <w:bodyDiv w:val="1"/>
      <w:marLeft w:val="0"/>
      <w:marRight w:val="0"/>
      <w:marTop w:val="0"/>
      <w:marBottom w:val="0"/>
      <w:divBdr>
        <w:top w:val="none" w:sz="0" w:space="0" w:color="auto"/>
        <w:left w:val="none" w:sz="0" w:space="0" w:color="auto"/>
        <w:bottom w:val="none" w:sz="0" w:space="0" w:color="auto"/>
        <w:right w:val="none" w:sz="0" w:space="0" w:color="auto"/>
      </w:divBdr>
    </w:div>
    <w:div w:id="635842974">
      <w:bodyDiv w:val="1"/>
      <w:marLeft w:val="0"/>
      <w:marRight w:val="0"/>
      <w:marTop w:val="0"/>
      <w:marBottom w:val="0"/>
      <w:divBdr>
        <w:top w:val="none" w:sz="0" w:space="0" w:color="auto"/>
        <w:left w:val="none" w:sz="0" w:space="0" w:color="auto"/>
        <w:bottom w:val="none" w:sz="0" w:space="0" w:color="auto"/>
        <w:right w:val="none" w:sz="0" w:space="0" w:color="auto"/>
      </w:divBdr>
      <w:divsChild>
        <w:div w:id="1329556825">
          <w:marLeft w:val="0"/>
          <w:marRight w:val="0"/>
          <w:marTop w:val="0"/>
          <w:marBottom w:val="600"/>
          <w:divBdr>
            <w:top w:val="none" w:sz="0" w:space="0" w:color="auto"/>
            <w:left w:val="none" w:sz="0" w:space="0" w:color="auto"/>
            <w:bottom w:val="none" w:sz="0" w:space="0" w:color="auto"/>
            <w:right w:val="none" w:sz="0" w:space="0" w:color="auto"/>
          </w:divBdr>
        </w:div>
      </w:divsChild>
    </w:div>
    <w:div w:id="955253649">
      <w:bodyDiv w:val="1"/>
      <w:marLeft w:val="0"/>
      <w:marRight w:val="0"/>
      <w:marTop w:val="0"/>
      <w:marBottom w:val="0"/>
      <w:divBdr>
        <w:top w:val="none" w:sz="0" w:space="0" w:color="auto"/>
        <w:left w:val="none" w:sz="0" w:space="0" w:color="auto"/>
        <w:bottom w:val="none" w:sz="0" w:space="0" w:color="auto"/>
        <w:right w:val="none" w:sz="0" w:space="0" w:color="auto"/>
      </w:divBdr>
      <w:divsChild>
        <w:div w:id="151798750">
          <w:marLeft w:val="0"/>
          <w:marRight w:val="0"/>
          <w:marTop w:val="0"/>
          <w:marBottom w:val="0"/>
          <w:divBdr>
            <w:top w:val="none" w:sz="0" w:space="0" w:color="auto"/>
            <w:left w:val="none" w:sz="0" w:space="0" w:color="auto"/>
            <w:bottom w:val="none" w:sz="0" w:space="0" w:color="auto"/>
            <w:right w:val="none" w:sz="0" w:space="0" w:color="auto"/>
          </w:divBdr>
          <w:divsChild>
            <w:div w:id="14323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2738">
      <w:bodyDiv w:val="1"/>
      <w:marLeft w:val="0"/>
      <w:marRight w:val="0"/>
      <w:marTop w:val="0"/>
      <w:marBottom w:val="0"/>
      <w:divBdr>
        <w:top w:val="none" w:sz="0" w:space="0" w:color="auto"/>
        <w:left w:val="none" w:sz="0" w:space="0" w:color="auto"/>
        <w:bottom w:val="none" w:sz="0" w:space="0" w:color="auto"/>
        <w:right w:val="none" w:sz="0" w:space="0" w:color="auto"/>
      </w:divBdr>
    </w:div>
    <w:div w:id="1166557847">
      <w:bodyDiv w:val="1"/>
      <w:marLeft w:val="0"/>
      <w:marRight w:val="0"/>
      <w:marTop w:val="0"/>
      <w:marBottom w:val="0"/>
      <w:divBdr>
        <w:top w:val="none" w:sz="0" w:space="0" w:color="auto"/>
        <w:left w:val="none" w:sz="0" w:space="0" w:color="auto"/>
        <w:bottom w:val="none" w:sz="0" w:space="0" w:color="auto"/>
        <w:right w:val="none" w:sz="0" w:space="0" w:color="auto"/>
      </w:divBdr>
    </w:div>
    <w:div w:id="1385369329">
      <w:bodyDiv w:val="1"/>
      <w:marLeft w:val="0"/>
      <w:marRight w:val="0"/>
      <w:marTop w:val="0"/>
      <w:marBottom w:val="0"/>
      <w:divBdr>
        <w:top w:val="none" w:sz="0" w:space="0" w:color="auto"/>
        <w:left w:val="none" w:sz="0" w:space="0" w:color="auto"/>
        <w:bottom w:val="none" w:sz="0" w:space="0" w:color="auto"/>
        <w:right w:val="none" w:sz="0" w:space="0" w:color="auto"/>
      </w:divBdr>
    </w:div>
    <w:div w:id="1443718688">
      <w:bodyDiv w:val="1"/>
      <w:marLeft w:val="0"/>
      <w:marRight w:val="0"/>
      <w:marTop w:val="0"/>
      <w:marBottom w:val="0"/>
      <w:divBdr>
        <w:top w:val="none" w:sz="0" w:space="0" w:color="auto"/>
        <w:left w:val="none" w:sz="0" w:space="0" w:color="auto"/>
        <w:bottom w:val="none" w:sz="0" w:space="0" w:color="auto"/>
        <w:right w:val="none" w:sz="0" w:space="0" w:color="auto"/>
      </w:divBdr>
    </w:div>
    <w:div w:id="1468205996">
      <w:bodyDiv w:val="1"/>
      <w:marLeft w:val="0"/>
      <w:marRight w:val="0"/>
      <w:marTop w:val="0"/>
      <w:marBottom w:val="0"/>
      <w:divBdr>
        <w:top w:val="none" w:sz="0" w:space="0" w:color="auto"/>
        <w:left w:val="none" w:sz="0" w:space="0" w:color="auto"/>
        <w:bottom w:val="none" w:sz="0" w:space="0" w:color="auto"/>
        <w:right w:val="none" w:sz="0" w:space="0" w:color="auto"/>
      </w:divBdr>
    </w:div>
    <w:div w:id="153029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hyperlink" Target="https://github.com/emanuelemassaro/Forest_Human_Nexus"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1.emf"/><Relationship Id="rId17" Type="http://schemas.openxmlformats.org/officeDocument/2006/relationships/hyperlink" Target="https://ceos.org/gst/HILDAplus.html" TargetMode="External"/><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data.jrc.ec.europa.eu/collection/ghsl" TargetMode="External"/><Relationship Id="rId20" Type="http://schemas.openxmlformats.org/officeDocument/2006/relationships/header" Target="header1.xml"/><Relationship Id="rId29"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lessandro.cescatti@ec.europa.eu" TargetMode="External"/><Relationship Id="rId24" Type="http://schemas.openxmlformats.org/officeDocument/2006/relationships/header" Target="header3.xml"/><Relationship Id="rId5"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hyperlink" Target="mailto:emanuele.massaro@ec.europa.eu" TargetMode="External"/><Relationship Id="rId19" Type="http://schemas.openxmlformats.org/officeDocument/2006/relationships/hyperlink" Target="mailto:Emanuele.Massaro@ec.europa.eu"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b3af9fe2-ae76-4485-acb0-8b4a729b8ee5">
  <we:reference id="WA104382081" version="1.55.1.0" store="en-US" storeType="omex"/>
  <we:alternateReferences>
    <we:reference id="WA104382081" version="1.55.1.0" store="ome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2911447-2fd3-4df7-9008-72806afbc1a7">
  <we:reference id="WA104380122" version="2.1.0.1" store="en-US" storeType="omex"/>
  <we:alternateReferences>
    <we:reference id="WA104380122" version="2.1.0.1" store="omex"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8db076b-22d0-4b72-b287-7de85188c4d5">
  <we:reference id="WA200005983" version="1.2.0" store="en-US" storeType="omex"/>
  <we:alternateReferences>
    <we:reference id="WA200005983" version="1.2.0" store="omex"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TermInfo xmlns="http://schemas.microsoft.com/office/infopath/2007/PartnerControls">
          <TermName xmlns="http://schemas.microsoft.com/office/infopath/2007/PartnerControls"/>
          <TermId xmlns="http://schemas.microsoft.com/office/infopath/2007/PartnerControls"/>
        </TermInfo>
      </Terms>
    </lcf76f155ced4ddcb4097134ff3c332f>
    <TaxCatchAll xmlns="64638040-35f6-4905-b21f-4e31af5e1fb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27594D-BE53-4A2D-9744-EDD5CF4D58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6cd38-953d-409e-8266-a7703513a0a4"/>
    <ds:schemaRef ds:uri="64638040-35f6-4905-b21f-4e31af5e1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C48802-72A2-4BA9-9DDF-FDA48C4CEE88}">
  <ds:schemaRefs>
    <ds:schemaRef ds:uri="http://schemas.microsoft.com/office/2006/metadata/properties"/>
    <ds:schemaRef ds:uri="http://schemas.microsoft.com/office/infopath/2007/PartnerControls"/>
    <ds:schemaRef ds:uri="a4c6cd38-953d-409e-8266-a7703513a0a4"/>
    <ds:schemaRef ds:uri="64638040-35f6-4905-b21f-4e31af5e1fb5"/>
  </ds:schemaRefs>
</ds:datastoreItem>
</file>

<file path=customXml/itemProps3.xml><?xml version="1.0" encoding="utf-8"?>
<ds:datastoreItem xmlns:ds="http://schemas.openxmlformats.org/officeDocument/2006/customXml" ds:itemID="{83969595-050E-4E95-AC57-A814B7F39D38}">
  <ds:schemaRefs>
    <ds:schemaRef ds:uri="http://schemas.microsoft.com/sharepoint/v3/contenttype/forms"/>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71</TotalTime>
  <Pages>26</Pages>
  <Words>29587</Words>
  <Characters>168646</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Emanuele MASSARO</cp:lastModifiedBy>
  <cp:revision>24</cp:revision>
  <cp:lastPrinted>2024-10-27T10:05:00Z</cp:lastPrinted>
  <dcterms:created xsi:type="dcterms:W3CDTF">2025-04-07T12:01:00Z</dcterms:created>
  <dcterms:modified xsi:type="dcterms:W3CDTF">2025-04-08T13:29:00Z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y fmtid="{D5CDD505-2E9C-101B-9397-08002B2CF9AE}" pid="3" name="MediaServiceImageTags">
    <vt:lpwstr/>
  </property>
  <property fmtid="{D5CDD505-2E9C-101B-9397-08002B2CF9AE}" pid="4" name="ZOTERO_PREF_1">
    <vt:lpwstr>&lt;data data-version="3" zotero-version="7.0.15"&gt;&lt;session id="XXoAqS0A"/&gt;&lt;style id="http://www.zotero.org/styles/nature" hasBibliography="1" bibliographyStyleHasBeenSet="1"/&gt;&lt;prefs&gt;&lt;pref name="fieldType" value="Field"/&gt;&lt;pref name="automaticJournalAbbreviati</vt:lpwstr>
  </property>
  <property fmtid="{D5CDD505-2E9C-101B-9397-08002B2CF9AE}" pid="5" name="ZOTERO_PREF_2">
    <vt:lpwstr>ons" value="true"/&gt;&lt;pref name="delayCitationUpdates" value="true"/&gt;&lt;pref name="dontAskDelayCitationUpdates" value="true"/&gt;&lt;/prefs&gt;&lt;/data&gt;</vt:lpwstr>
  </property>
</Properties>
</file>