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5A98305C"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1)</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6D0F6616" w14:textId="3A6805C4" w:rsidR="00455EF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0FFCFC54" w14:textId="77777777" w:rsidR="00FC53B6" w:rsidRDefault="00FC53B6" w:rsidP="350D8578">
      <w:pPr>
        <w:pStyle w:val="mainText"/>
        <w:rPr>
          <w:rFonts w:eastAsia="Times New Roman" w:cs="Times New Roman"/>
          <w:color w:val="000000" w:themeColor="text1"/>
        </w:rPr>
      </w:pPr>
    </w:p>
    <w:p w14:paraId="4C5E27B5" w14:textId="205259EA" w:rsidR="00FC53B6" w:rsidRDefault="007C5C68" w:rsidP="00FC53B6">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4903FE7B" wp14:editId="56395BF1">
            <wp:extent cx="5943600" cy="2640965"/>
            <wp:effectExtent l="0" t="0" r="0" b="635"/>
            <wp:docPr id="507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4307" name="Picture 507964307"/>
                    <pic:cNvPicPr/>
                  </pic:nvPicPr>
                  <pic:blipFill>
                    <a:blip r:embed="rId12">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368B7852" w14:textId="0F77D65E"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from 1975 to 2020</w:t>
      </w:r>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C</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 xml:space="preserve">Relative change of </w:t>
      </w:r>
      <w:r w:rsidR="00FC53B6" w:rsidRPr="5566A097">
        <w:rPr>
          <w:rStyle w:val="captionTextChar"/>
          <w:rFonts w:ascii="Aptos" w:eastAsia="Aptos" w:hAnsi="Aptos" w:cs="Aptos"/>
          <w:lang w:val="en-US"/>
        </w:rPr>
        <w:t>FA</w:t>
      </w:r>
      <w:r w:rsidR="00B34FF3">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trend between 2020 and 1975</w:t>
      </w:r>
      <w:r w:rsidR="00FC53B6">
        <w:rPr>
          <w:rStyle w:val="captionTextChar"/>
          <w:rFonts w:ascii="Aptos" w:eastAsia="Aptos" w:hAnsi="Aptos" w:cs="Aptos"/>
          <w:lang w:val="en-US"/>
        </w:rPr>
        <w:t xml:space="preserve"> globally. D)</w:t>
      </w:r>
      <w:r w:rsidR="00FC53B6" w:rsidRPr="5566A097">
        <w:rPr>
          <w:rStyle w:val="captionTextChar"/>
          <w:rFonts w:ascii="Aptos" w:eastAsia="Aptos" w:hAnsi="Aptos" w:cs="Aptos"/>
          <w:lang w:val="en-US"/>
        </w:rPr>
        <w:t xml:space="preserve"> Relative change of median values of FA</w:t>
      </w:r>
      <w:r w:rsidR="007C5C68">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across </w:t>
      </w:r>
      <w:proofErr w:type="spellStart"/>
      <w:r w:rsidR="00FC53B6" w:rsidRPr="5566A097">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between 2020 and 1975.</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203191DD" w14:textId="6BFD626E"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xml:space="preserve">, where ongoing deforestation in regions like </w:t>
      </w:r>
      <w:r w:rsidR="464471B3" w:rsidRPr="5566A097">
        <w:lastRenderedPageBreak/>
        <w:t>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6"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37"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38" w:author="CESCATTI Alessandro (JRC-ISPRA)" w:date="2024-10-31T11:03:00Z"/>
          <w:del w:id="39" w:author="MASSARO Emanuele (JRC-ISPRA)" w:date="2025-04-07T14:11:00Z"/>
          <w:rFonts w:eastAsia="Times New Roman" w:cs="Times New Roman"/>
          <w:color w:val="000000" w:themeColor="text1"/>
          <w:lang w:val="en-GB"/>
        </w:rPr>
      </w:pPr>
      <m:oMath>
        <m:acc>
          <m:accPr>
            <m:chr m:val="̅"/>
            <m:ctrlPr>
              <w:del w:id="40" w:author="MASSARO Emanuele (JRC-ISPRA)" w:date="2025-04-07T14:11:00Z">
                <w:rPr>
                  <w:rFonts w:ascii="Cambria Math" w:eastAsia="Times New Roman" w:hAnsi="Cambria Math" w:cs="Times New Roman"/>
                  <w:i/>
                  <w:color w:val="000000" w:themeColor="text1"/>
                  <w:lang w:val="en-GB"/>
                </w:rPr>
              </w:del>
            </m:ctrlPr>
          </m:accPr>
          <m:e>
            <m:r>
              <w:del w:id="41"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2" w:author="MASSARO Emanuele (JRC-ISPRA)" w:date="2025-04-07T14:11:00Z">
                <w:rPr>
                  <w:rFonts w:ascii="Cambria Math" w:eastAsia="Times New Roman" w:hAnsi="Cambria Math" w:cs="Times New Roman"/>
                  <w:i/>
                  <w:color w:val="000000" w:themeColor="text1"/>
                  <w:lang w:val="en-GB"/>
                </w:rPr>
              </w:del>
            </m:ctrlPr>
          </m:dPr>
          <m:e>
            <m:r>
              <w:del w:id="43" w:author="MASSARO Emanuele (JRC-ISPRA)" w:date="2025-04-07T14:11:00Z">
                <w:rPr>
                  <w:rFonts w:ascii="Cambria Math" w:eastAsia="Times New Roman" w:hAnsi="Cambria Math" w:cs="Times New Roman"/>
                  <w:color w:val="000000" w:themeColor="text1"/>
                  <w:lang w:val="en-GB"/>
                </w:rPr>
                <m:t>%</m:t>
              </w:del>
            </m:r>
          </m:e>
        </m:d>
        <m:r>
          <w:del w:id="44" w:author="MASSARO Emanuele (JRC-ISPRA)" w:date="2025-04-07T14:11:00Z">
            <w:rPr>
              <w:rFonts w:ascii="Cambria Math" w:eastAsia="Times New Roman" w:hAnsi="Cambria Math" w:cs="Times New Roman"/>
              <w:color w:val="000000" w:themeColor="text1"/>
              <w:lang w:val="en-GB"/>
            </w:rPr>
            <m:t>=100*(</m:t>
          </w:del>
        </m:r>
        <m:acc>
          <m:accPr>
            <m:chr m:val="̅"/>
            <m:ctrlPr>
              <w:del w:id="45" w:author="MASSARO Emanuele (JRC-ISPRA)" w:date="2025-04-07T14:11:00Z">
                <w:rPr>
                  <w:rFonts w:ascii="Cambria Math" w:eastAsia="Times New Roman" w:hAnsi="Cambria Math" w:cs="Times New Roman"/>
                  <w:i/>
                  <w:color w:val="000000" w:themeColor="text1"/>
                  <w:lang w:val="en-GB"/>
                </w:rPr>
              </w:del>
            </m:ctrlPr>
          </m:accPr>
          <m:e>
            <m:r>
              <w:del w:id="46" w:author="MASSARO Emanuele (JRC-ISPRA)" w:date="2025-04-07T14:11:00Z">
                <w:rPr>
                  <w:rFonts w:ascii="Cambria Math" w:eastAsia="Times New Roman" w:hAnsi="Cambria Math" w:cs="Times New Roman"/>
                  <w:color w:val="000000" w:themeColor="text1"/>
                  <w:lang w:val="en-GB"/>
                </w:rPr>
                <m:t>FPP</m:t>
              </w:del>
            </m:r>
          </m:e>
        </m:acc>
        <m:d>
          <m:dPr>
            <m:ctrlPr>
              <w:del w:id="47" w:author="MASSARO Emanuele (JRC-ISPRA)" w:date="2025-04-07T14:11:00Z">
                <w:rPr>
                  <w:rFonts w:ascii="Cambria Math" w:eastAsia="Times New Roman" w:hAnsi="Cambria Math" w:cs="Times New Roman"/>
                  <w:i/>
                  <w:color w:val="000000" w:themeColor="text1"/>
                  <w:lang w:val="en-GB"/>
                </w:rPr>
              </w:del>
            </m:ctrlPr>
          </m:dPr>
          <m:e>
            <m:r>
              <w:del w:id="48" w:author="MASSARO Emanuele (JRC-ISPRA)" w:date="2025-04-07T14:11:00Z">
                <w:rPr>
                  <w:rFonts w:ascii="Cambria Math" w:eastAsia="Times New Roman" w:hAnsi="Cambria Math" w:cs="Times New Roman"/>
                  <w:color w:val="000000" w:themeColor="text1"/>
                  <w:lang w:val="en-GB"/>
                </w:rPr>
                <m:t>2020</m:t>
              </w:del>
            </m:r>
          </m:e>
        </m:d>
        <m:r>
          <w:del w:id="49" w:author="MASSARO Emanuele (JRC-ISPRA)" w:date="2025-04-07T14:11:00Z">
            <w:rPr>
              <w:rFonts w:ascii="Cambria Math" w:eastAsia="Times New Roman" w:hAnsi="Cambria Math" w:cs="Times New Roman"/>
              <w:color w:val="000000" w:themeColor="text1"/>
              <w:lang w:val="en-GB"/>
            </w:rPr>
            <m:t>-</m:t>
          </w:del>
        </m:r>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1975</m:t>
              </w:del>
            </m:r>
          </m:e>
        </m:d>
        <m:r>
          <w:del w:id="54" w:author="MASSARO Emanuele (JRC-ISPRA)" w:date="2025-04-07T14:11:00Z">
            <w:rPr>
              <w:rFonts w:ascii="Cambria Math" w:eastAsia="Times New Roman" w:hAnsi="Cambria Math" w:cs="Times New Roman"/>
              <w:color w:val="000000" w:themeColor="text1"/>
              <w:lang w:val="en-GB"/>
            </w:rPr>
            <m:t>)/</m:t>
          </w:del>
        </m:r>
        <m:acc>
          <m:accPr>
            <m:chr m:val="̅"/>
            <m:ctrlPr>
              <w:del w:id="55" w:author="MASSARO Emanuele (JRC-ISPRA)" w:date="2025-04-07T14:11:00Z">
                <w:rPr>
                  <w:rFonts w:ascii="Cambria Math" w:eastAsia="Times New Roman" w:hAnsi="Cambria Math" w:cs="Times New Roman"/>
                  <w:i/>
                  <w:color w:val="000000" w:themeColor="text1"/>
                  <w:lang w:val="en-GB"/>
                </w:rPr>
              </w:del>
            </m:ctrlPr>
          </m:accPr>
          <m:e>
            <m:r>
              <w:del w:id="56" w:author="MASSARO Emanuele (JRC-ISPRA)" w:date="2025-04-07T14:11:00Z">
                <w:rPr>
                  <w:rFonts w:ascii="Cambria Math" w:eastAsia="Times New Roman" w:hAnsi="Cambria Math" w:cs="Times New Roman"/>
                  <w:color w:val="000000" w:themeColor="text1"/>
                  <w:lang w:val="en-GB"/>
                </w:rPr>
                <m:t>FPP</m:t>
              </w:del>
            </m:r>
          </m:e>
        </m:acc>
        <m:d>
          <m:dPr>
            <m:ctrlPr>
              <w:del w:id="57" w:author="MASSARO Emanuele (JRC-ISPRA)" w:date="2025-04-07T14:11:00Z">
                <w:rPr>
                  <w:rFonts w:ascii="Cambria Math" w:eastAsia="Times New Roman" w:hAnsi="Cambria Math" w:cs="Times New Roman"/>
                  <w:i/>
                  <w:color w:val="000000" w:themeColor="text1"/>
                  <w:lang w:val="en-GB"/>
                </w:rPr>
              </w:del>
            </m:ctrlPr>
          </m:dPr>
          <m:e>
            <m:r>
              <w:del w:id="58" w:author="MASSARO Emanuele (JRC-ISPRA)" w:date="2025-04-07T14:11:00Z">
                <w:rPr>
                  <w:rFonts w:ascii="Cambria Math" w:eastAsia="Times New Roman" w:hAnsi="Cambria Math" w:cs="Times New Roman"/>
                  <w:color w:val="000000" w:themeColor="text1"/>
                  <w:lang w:val="en-GB"/>
                </w:rPr>
                <m:t>1975</m:t>
              </w:del>
            </m:r>
          </m:e>
        </m:d>
      </m:oMath>
      <w:del w:id="59"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0" w:author="CESCATTI Alessandro (JRC-ISPRA)" w:date="2024-10-31T11:01:00Z"/>
          <w:rFonts w:eastAsia="Times New Roman" w:cs="Times New Roman"/>
          <w:color w:val="000000" w:themeColor="text1"/>
          <w:lang w:val="en-GB"/>
        </w:rPr>
      </w:pPr>
      <w:del w:id="61"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year</m:t>
              </w:del>
            </m:r>
          </m:e>
        </m:d>
        <m:r>
          <w:del w:id="66" w:author="MASSARO Emanuele (JRC-ISPRA)" w:date="2025-04-07T14:11:00Z">
            <w:rPr>
              <w:rFonts w:ascii="Cambria Math" w:eastAsia="Times New Roman" w:hAnsi="Cambria Math" w:cs="Times New Roman"/>
              <w:color w:val="000000" w:themeColor="text1"/>
              <w:lang w:val="en-GB"/>
            </w:rPr>
            <m:t>=FPP(year)/P(year)</m:t>
          </w:del>
        </m:r>
      </m:oMath>
      <w:del w:id="67" w:author="MASSARO Emanuele (JRC-ISPRA)" w:date="2025-04-07T14:11:00Z">
        <w:r w:rsidDel="00D72689">
          <w:rPr>
            <w:rFonts w:eastAsia="Times New Roman" w:cs="Times New Roman"/>
            <w:color w:val="000000" w:themeColor="text1"/>
            <w:lang w:val="en-GB"/>
          </w:rPr>
          <w:delText>.</w:delText>
        </w:r>
      </w:del>
      <w:ins w:id="68"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 xml:space="preserve">Europe, </w:t>
      </w:r>
      <w:r w:rsidR="00724EA4" w:rsidRPr="00724EA4">
        <w:lastRenderedPageBreak/>
        <w:t>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w:t>
      </w:r>
      <w:r w:rsidR="00F478A4" w:rsidRPr="00F478A4">
        <w:rPr>
          <w:rStyle w:val="captionTextChar"/>
          <w:rFonts w:ascii="Aptos" w:eastAsia="Aptos" w:hAnsi="Aptos" w:cs="Aptos"/>
          <w:lang w:val="en-US"/>
        </w:rPr>
        <w:lastRenderedPageBreak/>
        <w:t xml:space="preserve">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7521EF67" w14:textId="77777777" w:rsidR="00D72689" w:rsidRDefault="00D72689" w:rsidP="00D72689">
      <w:pPr>
        <w:pStyle w:val="mainText"/>
        <w:rPr>
          <w:ins w:id="69" w:author="MASSARO Emanuele (JRC-ISPRA)" w:date="2025-04-07T14:08:00Z"/>
        </w:rPr>
      </w:pPr>
      <w:ins w:id="70" w:author="MASSARO Emanuele (JRC-ISPRA)" w:date="2025-04-07T14:08:00Z">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ins>
    </w:p>
    <w:p w14:paraId="31EA44A5" w14:textId="77777777" w:rsidR="00D72689" w:rsidRDefault="00D72689" w:rsidP="00D72689">
      <w:pPr>
        <w:pStyle w:val="mainText"/>
        <w:rPr>
          <w:ins w:id="71" w:author="MASSARO Emanuele (JRC-ISPRA)" w:date="2025-04-07T14:08:00Z"/>
        </w:rPr>
      </w:pPr>
      <w:ins w:id="72" w:author="MASSARO Emanuele (JRC-ISPRA)" w:date="2025-04-07T14:08:00Z">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ins>
    </w:p>
    <w:p w14:paraId="03583C18" w14:textId="77777777" w:rsidR="00D72689" w:rsidRDefault="00D72689" w:rsidP="00D72689">
      <w:pPr>
        <w:pStyle w:val="mainText"/>
        <w:rPr>
          <w:ins w:id="73" w:author="MASSARO Emanuele (JRC-ISPRA)" w:date="2025-04-07T14:08:00Z"/>
        </w:rPr>
      </w:pPr>
      <w:ins w:id="74" w:author="MASSARO Emanuele (JRC-ISPRA)" w:date="2025-04-07T14:08:00Z">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However, 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w:t>
        </w:r>
      </w:ins>
    </w:p>
    <w:p w14:paraId="30716528" w14:textId="77777777" w:rsidR="00D72689" w:rsidRDefault="00D72689" w:rsidP="00D72689">
      <w:pPr>
        <w:pStyle w:val="mainText"/>
        <w:rPr>
          <w:ins w:id="75" w:author="MASSARO Emanuele (JRC-ISPRA)" w:date="2025-04-07T14:08:00Z"/>
        </w:rPr>
      </w:pPr>
      <w:ins w:id="76" w:author="MASSARO Emanuele (JRC-ISPRA)" w:date="2025-04-07T14:08:00Z">
        <w:r>
          <w:t>To further explore the spatiotemporal dynamics of FHN, we analyzed distributional shifts in FHN values between 1975 and 2020 for two contrasting cases: Southern Europe and South-</w:t>
        </w:r>
        <w:r>
          <w:lastRenderedPageBreak/>
          <w:t>Eastern Asia (Fig. 4). In Southern Europe, the FHN distribution shifted rightward, indicating that a greater proportion of the population lived closer to forests over time, consistent with the positive trend observed (Fig. 3C, Fig. 3D). In contrast, South-Eastern Asia exhibited a leftward shift in FHN, signaling increasing distances between human populations and forests. This pattern aligns with regional urbanization trends, deforestation, and population expansion into non-forested areas, which likely contributed to the observed decline in FHN (Fig. 4B, Fig. 3C).</w:t>
        </w:r>
      </w:ins>
    </w:p>
    <w:p w14:paraId="09428EEB" w14:textId="77777777" w:rsidR="00D72689" w:rsidRDefault="00D72689" w:rsidP="00D72689">
      <w:pPr>
        <w:pStyle w:val="mainText"/>
        <w:rPr>
          <w:ins w:id="77" w:author="MASSARO Emanuele (JRC-ISPRA)" w:date="2025-04-07T14:08:00Z"/>
        </w:rPr>
      </w:pPr>
      <w:ins w:id="78" w:author="MASSARO Emanuele (JRC-ISPRA)" w:date="2025-04-07T14:08:00Z">
        <w:r>
          <w:t xml:space="preserve">At a global scale, the difference in FHN distribution quantiles between 1975 and 2020 highlights regions where populations moved closer to forests, as well as areas where they became more spatially distant. Positive shifts indicate increased proximity to forests, while negative shifts suggest growing human-forest separation. The resulting complex spatial mosaic across Europe, Oceania, South America, Africa, and Asia (Fig. 4C) reflects the diverse regional dynamics that have shaped human-forest interactions over time. </w:t>
        </w:r>
      </w:ins>
    </w:p>
    <w:p w14:paraId="7E8F39F7" w14:textId="77777777" w:rsidR="00D72689" w:rsidRDefault="00D72689" w:rsidP="00D72689">
      <w:pPr>
        <w:pStyle w:val="mainText"/>
        <w:rPr>
          <w:ins w:id="79" w:author="MASSARO Emanuele (JRC-ISPRA)" w:date="2025-04-07T14:08:00Z"/>
        </w:rPr>
      </w:pPr>
    </w:p>
    <w:p w14:paraId="42650BF6" w14:textId="1F7FECD3" w:rsidR="001136A6" w:rsidDel="00D72689" w:rsidRDefault="00AD6ED6" w:rsidP="00A94FD8">
      <w:pPr>
        <w:pStyle w:val="mainText"/>
        <w:rPr>
          <w:del w:id="80" w:author="MASSARO Emanuele (JRC-ISPRA)" w:date="2025-04-07T14:08:00Z"/>
        </w:rPr>
      </w:pPr>
      <w:del w:id="81" w:author="MASSARO Emanuele (JRC-ISPRA)" w:date="2025-04-07T14:08:00Z">
        <w:r w:rsidRPr="12032517" w:rsidDel="00D72689">
          <w:lastRenderedPageBreak/>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82" w:author="MASSARO Emanuele (JRC-ISPRA)" w:date="2025-04-07T14:08:00Z"/>
          <w:lang w:val="en-GB"/>
        </w:rPr>
      </w:pPr>
      <w:del w:id="83"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84" w:author="MASSARO Emanuele (JRC-ISPRA)" w:date="2025-04-07T14:08:00Z"/>
          <w:rStyle w:val="captionTextChar"/>
          <w:rFonts w:ascii="Times New Roman" w:hAnsi="Times New Roman"/>
          <w:color w:val="auto"/>
          <w:sz w:val="24"/>
          <w:szCs w:val="24"/>
          <w:lang w:val="en-US"/>
        </w:rPr>
      </w:pPr>
      <w:del w:id="85"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6782304" w14:textId="6B895681" w:rsidR="00B479D2" w:rsidRPr="007655BE" w:rsidRDefault="00F735AE" w:rsidP="12032517">
      <w:pPr>
        <w:pStyle w:val="mainText"/>
      </w:pPr>
      <w:r>
        <w:rPr>
          <w:noProof/>
        </w:rPr>
        <w:drawing>
          <wp:inline distT="0" distB="0" distL="0" distR="0" wp14:anchorId="1C3AAB41" wp14:editId="5A68A4B1">
            <wp:extent cx="5397500" cy="6477000"/>
            <wp:effectExtent l="0" t="0" r="0" b="0"/>
            <wp:docPr id="31458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1641" name="Picture 314581641"/>
                    <pic:cNvPicPr/>
                  </pic:nvPicPr>
                  <pic:blipFill>
                    <a:blip r:embed="rId15">
                      <a:extLst>
                        <a:ext uri="{28A0092B-C50C-407E-A947-70E740481C1C}">
                          <a14:useLocalDpi xmlns:a14="http://schemas.microsoft.com/office/drawing/2010/main" val="0"/>
                        </a:ext>
                      </a:extLst>
                    </a:blip>
                    <a:stretch>
                      <a:fillRect/>
                    </a:stretch>
                  </pic:blipFill>
                  <pic:spPr>
                    <a:xfrm>
                      <a:off x="0" y="0"/>
                      <a:ext cx="5397500" cy="6477000"/>
                    </a:xfrm>
                    <a:prstGeom prst="rect">
                      <a:avLst/>
                    </a:prstGeom>
                  </pic:spPr>
                </pic:pic>
              </a:graphicData>
            </a:graphic>
          </wp:inline>
        </w:drawing>
      </w:r>
    </w:p>
    <w:p w14:paraId="01B37932" w14:textId="0DECD3AC" w:rsidR="00C543B4" w:rsidRPr="00A32678" w:rsidRDefault="00716A5B" w:rsidP="00C543B4">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6018E0">
        <w:rPr>
          <w:rStyle w:val="captionTitleChar"/>
          <w:rFonts w:ascii="Aptos" w:eastAsia="Aptos" w:hAnsi="Aptos" w:cs="Aptos"/>
          <w:lang w:val="en-US"/>
        </w:rPr>
        <w:t>ure</w:t>
      </w:r>
      <w:r w:rsidR="3E61587C" w:rsidRPr="12032517">
        <w:rPr>
          <w:rStyle w:val="captionTitleChar"/>
          <w:rFonts w:ascii="Aptos" w:eastAsia="Aptos" w:hAnsi="Aptos" w:cs="Aptos"/>
          <w:lang w:val="en-US"/>
        </w:rPr>
        <w:t xml:space="preserve"> </w:t>
      </w:r>
      <w:r w:rsidR="65626501" w:rsidRPr="12032517">
        <w:rPr>
          <w:rStyle w:val="captionTitleChar"/>
          <w:rFonts w:ascii="Aptos" w:eastAsia="Aptos" w:hAnsi="Aptos" w:cs="Aptos"/>
          <w:lang w:val="en-US"/>
        </w:rPr>
        <w:t>4</w:t>
      </w:r>
      <w:r w:rsidR="3E61587C" w:rsidRPr="12032517">
        <w:rPr>
          <w:rStyle w:val="captionTitleChar"/>
          <w:rFonts w:ascii="Aptos" w:eastAsia="Aptos" w:hAnsi="Aptos" w:cs="Aptos"/>
          <w:lang w:val="en-US"/>
        </w:rPr>
        <w:t xml:space="preserve">. </w:t>
      </w:r>
      <w:r w:rsidR="739643F1" w:rsidRPr="12032517">
        <w:rPr>
          <w:rStyle w:val="captionTitleChar"/>
          <w:rFonts w:ascii="Aptos" w:eastAsia="Aptos" w:hAnsi="Aptos" w:cs="Aptos"/>
          <w:lang w:val="en-US"/>
        </w:rPr>
        <w:t>Change in the distribution of the Forest Human Nexus (FHN) from 1975 to 2020.</w:t>
      </w:r>
      <w:r w:rsidR="3E61587C" w:rsidRPr="12032517">
        <w:rPr>
          <w:rFonts w:ascii="Calibri" w:eastAsia="Calibri" w:hAnsi="Calibri" w:cs="Calibri"/>
          <w:b/>
          <w:bCs/>
          <w:color w:val="000000" w:themeColor="text1"/>
          <w:sz w:val="22"/>
          <w:szCs w:val="22"/>
        </w:rPr>
        <w:t xml:space="preserve"> </w:t>
      </w:r>
      <w:r w:rsidR="3E61587C" w:rsidRPr="12032517">
        <w:rPr>
          <w:rStyle w:val="captionTextChar"/>
          <w:rFonts w:ascii="Aptos" w:eastAsia="Aptos" w:hAnsi="Aptos" w:cs="Aptos"/>
          <w:lang w:val="en-US"/>
        </w:rPr>
        <w:t>A) - B) Di</w:t>
      </w:r>
      <w:r w:rsidR="4B589582" w:rsidRPr="12032517">
        <w:rPr>
          <w:rStyle w:val="captionTextChar"/>
          <w:rFonts w:ascii="Aptos" w:eastAsia="Aptos" w:hAnsi="Aptos" w:cs="Aptos"/>
          <w:lang w:val="en-US"/>
        </w:rPr>
        <w:t>stributions of FHN for Souther</w:t>
      </w:r>
      <w:r w:rsidR="6B714ABC" w:rsidRPr="12032517">
        <w:rPr>
          <w:rStyle w:val="captionTextChar"/>
          <w:rFonts w:ascii="Aptos" w:eastAsia="Aptos" w:hAnsi="Aptos" w:cs="Aptos"/>
          <w:lang w:val="en-US"/>
        </w:rPr>
        <w:t>n</w:t>
      </w:r>
      <w:r w:rsidR="4B589582" w:rsidRPr="12032517">
        <w:rPr>
          <w:rStyle w:val="captionTextChar"/>
          <w:rFonts w:ascii="Aptos" w:eastAsia="Aptos" w:hAnsi="Aptos" w:cs="Aptos"/>
          <w:lang w:val="en-US"/>
        </w:rPr>
        <w:t xml:space="preserve"> Europe and South-Eastern Asia for 1975 and 2020</w:t>
      </w:r>
      <w:r w:rsidR="3E61587C" w:rsidRPr="12032517">
        <w:rPr>
          <w:rStyle w:val="captionTextChar"/>
          <w:rFonts w:ascii="Aptos" w:eastAsia="Aptos" w:hAnsi="Aptos" w:cs="Aptos"/>
          <w:lang w:val="en-US"/>
        </w:rPr>
        <w:t>. C)</w:t>
      </w:r>
      <w:r w:rsidR="2624FBF0" w:rsidRPr="12032517">
        <w:rPr>
          <w:rStyle w:val="captionTextChar"/>
          <w:rFonts w:ascii="Aptos" w:eastAsia="Aptos" w:hAnsi="Aptos" w:cs="Aptos"/>
          <w:lang w:val="en-US"/>
        </w:rPr>
        <w:t xml:space="preserve"> Global shifts in FHN distribution, representing the difference between the quantiles of 2020 and 1975.</w:t>
      </w:r>
      <w:r w:rsidR="3E61587C" w:rsidRPr="12032517">
        <w:rPr>
          <w:rStyle w:val="captionTextChar"/>
          <w:rFonts w:ascii="Aptos" w:eastAsia="Aptos" w:hAnsi="Aptos" w:cs="Aptos"/>
          <w:lang w:val="en-US"/>
        </w:rPr>
        <w:t xml:space="preserve"> </w:t>
      </w:r>
    </w:p>
    <w:p w14:paraId="3F674F27" w14:textId="049F090C" w:rsidR="6444EBC5" w:rsidRDefault="6444EBC5" w:rsidP="12032517">
      <w:pPr>
        <w:pStyle w:val="Style1-MAIN"/>
        <w:rPr>
          <w:ins w:id="86" w:author="MASSARO Emanuele (JRC-ISPRA)" w:date="2025-04-08T10:22:00Z"/>
          <w:rFonts w:ascii="Aptos Display" w:eastAsia="Aptos Display" w:hAnsi="Aptos Display" w:cs="Aptos Display"/>
        </w:rPr>
      </w:pPr>
      <w:del w:id="87" w:author="MASSARO Emanuele (JRC-ISPRA)" w:date="2025-04-08T10:21:00Z">
        <w:r w:rsidRPr="12032517" w:rsidDel="00AF2AC5">
          <w:rPr>
            <w:rFonts w:ascii="Aptos Display" w:eastAsia="Aptos Display" w:hAnsi="Aptos Display" w:cs="Aptos Display"/>
          </w:rPr>
          <w:lastRenderedPageBreak/>
          <w:delText>Conclusions</w:delText>
        </w:r>
      </w:del>
      <w:ins w:id="88" w:author="MASSARO Emanuele (JRC-ISPRA)" w:date="2025-04-08T10:21:00Z">
        <w:r w:rsidR="00AF2AC5">
          <w:rPr>
            <w:rFonts w:ascii="Aptos Display" w:eastAsia="Aptos Display" w:hAnsi="Aptos Display" w:cs="Aptos Display"/>
          </w:rPr>
          <w:t>Discussions</w:t>
        </w:r>
      </w:ins>
    </w:p>
    <w:p w14:paraId="74C68426" w14:textId="4D36AEED" w:rsidR="004B301A" w:rsidRDefault="00AF2AC5" w:rsidP="00AF2AC5">
      <w:pPr>
        <w:pStyle w:val="mainTextAgain"/>
      </w:pPr>
      <w:ins w:id="89"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113B6B">
        <w:instrText xml:space="preserve"> ADDIN ZOTERO_ITEM CSL_CITATION {"citationID":"a15kptiam4k","properties":{"formattedCitation":"\\super 31\\nosupersub{}","plainCitation":"31","noteIndex":0},"citationItems":[{"id":77,"uris":["http://zotero.org/users/local/OZfMjm9b/items/Z2IKU3HV"],"itemData":{"id":77,"type":"article-journal","container-title":"Nature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113B6B" w:rsidRPr="00113B6B">
        <w:rPr>
          <w:color w:val="000000"/>
          <w:vertAlign w:val="superscript"/>
          <w:lang w:val="en-GB"/>
        </w:rPr>
        <w:t>31</w:t>
      </w:r>
      <w:r w:rsidR="00D107B9">
        <w:fldChar w:fldCharType="end"/>
      </w:r>
      <w:ins w:id="90" w:author="MASSARO Emanuele (JRC-ISPRA)" w:date="2025-04-08T10:22:00Z">
        <w:r>
          <w:t xml:space="preserve">. </w:t>
        </w:r>
        <w:r w:rsidR="004B301A">
          <w:t>While previous studies have explored various aspects of human-forest interactions</w:t>
        </w:r>
      </w:ins>
      <w:r w:rsidR="004B301A">
        <w:fldChar w:fldCharType="begin"/>
      </w:r>
      <w:r w:rsidR="004B301A">
        <w:instrText xml:space="preserve"> ADDIN ZOTERO_ITEM CSL_CITATION {"citationID":"adeipfn71f","properties":{"formattedCitation":"\\super 9,32\\nosupersub{}","plainCitation":"9,32","noteIndex":0},"citationItems":[{"id":78,"uris":["http://zotero.org/users/local/OZfMjm9b/items/8VREB24B"],"itemData":{"id":78,"type":"article-journal","abstract":"Abstract\n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4B301A" w:rsidRPr="00113B6B">
        <w:rPr>
          <w:color w:val="000000"/>
          <w:vertAlign w:val="superscript"/>
          <w:lang w:val="en-GB"/>
        </w:rPr>
        <w:t>9,32</w:t>
      </w:r>
      <w:r w:rsidR="004B301A">
        <w:fldChar w:fldCharType="end"/>
      </w:r>
      <w:r w:rsidR="004B301A">
        <w:t xml:space="preserve">, the </w:t>
      </w:r>
      <w:r w:rsidR="004B301A" w:rsidRPr="004B301A">
        <w:t>three indicators presented in this study – Forest Area per Person (FAP), Forest Proximate People (FPP), and Forest Human Nexus (FHN) –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064492">
        <w:instrText xml:space="preserve"> ADDIN ZOTERO_ITEM CSL_CITATION {"citationID":"a2kugl0lik4","properties":{"formattedCitation":"\\super 33\\nosupersub{}","plainCitation":"33","noteIndex":0},"citationItems":[{"id":112,"uris":["http://zotero.org/users/local/OZfMjm9b/items/M2EAK4VT"],"itemData":{"id":112,"type":"article-journal","abstract":"Abstract\n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064492" w:rsidRPr="00064492">
        <w:rPr>
          <w:color w:val="000000"/>
          <w:vertAlign w:val="superscript"/>
          <w:lang w:val="en-GB"/>
        </w:rPr>
        <w:t>33</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064492">
        <w:instrText xml:space="preserve"> ADDIN ZOTERO_ITEM CSL_CITATION {"citationID":"ao3torpnk5","properties":{"formattedCitation":"\\super 34\\nosupersub{}","plainCitation":"34","noteIndex":0},"citationItems":[{"id":114,"uris":["http://zotero.org/users/local/OZfMjm9b/items/H2FRAQU3"],"itemData":{"id":114,"type":"article-journal","container-title":"Landscape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064492" w:rsidRPr="00064492">
        <w:rPr>
          <w:color w:val="000000"/>
          <w:vertAlign w:val="superscript"/>
          <w:lang w:val="en-GB"/>
        </w:rPr>
        <w:t>34</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064492">
        <w:instrText xml:space="preserve"> ADDIN ZOTERO_ITEM CSL_CITATION {"citationID":"aj43antgu9","properties":{"formattedCitation":"\\super 35\\nosupersub{}","plainCitation":"35","noteIndex":0},"citationItems":[{"id":115,"uris":["http://zotero.org/users/local/OZfMjm9b/items/Y64CGA5Z"],"itemData":{"id":115,"type":"article-journal","abstract":"Abstract\n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064492" w:rsidRPr="00064492">
        <w:rPr>
          <w:color w:val="000000"/>
          <w:vertAlign w:val="superscript"/>
          <w:lang w:val="en-GB"/>
        </w:rPr>
        <w:t>35</w:t>
      </w:r>
      <w:r w:rsidR="00064492">
        <w:fldChar w:fldCharType="end"/>
      </w:r>
      <w:r w:rsidR="004B301A" w:rsidRPr="004B301A">
        <w:t>.</w:t>
      </w:r>
    </w:p>
    <w:p w14:paraId="1D5CB136" w14:textId="77777777" w:rsidR="00064492" w:rsidRDefault="004B301A" w:rsidP="004B301A">
      <w:pPr>
        <w:pStyle w:val="mainTextAgain"/>
      </w:pPr>
      <w:r>
        <w:t>In particular, t</w:t>
      </w:r>
      <w:ins w:id="91" w:author="MASSARO Emanuele (JRC-ISPRA)" w:date="2025-04-08T10:22:00Z">
        <w:r w:rsidR="00AF2AC5">
          <w:t>he Forest Human Nexus (FHN) indicator</w:t>
        </w:r>
      </w:ins>
      <w:r>
        <w:t xml:space="preserve"> is</w:t>
      </w:r>
      <w:ins w:id="92"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w:t>
        </w:r>
        <w:r w:rsidR="00AF2AC5">
          <w:lastRenderedPageBreak/>
          <w:t>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064492">
        <w:instrText xml:space="preserve"> ADDIN ZOTERO_ITEM CSL_CITATION {"citationID":"a2cmgsj741f","properties":{"formattedCitation":"\\super 36\\nosupersub{}","plainCitation":"36","noteIndex":0},"citationItems":[{"id":80,"uris":["http://zotero.org/users/local/OZfMjm9b/items/JAVH5SNN"],"itemData":{"id":80,"type":"article-journal","abstract":"Urgent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064492" w:rsidRPr="00064492">
        <w:rPr>
          <w:color w:val="000000"/>
          <w:vertAlign w:val="superscript"/>
          <w:lang w:val="en-GB"/>
        </w:rPr>
        <w:t>36</w:t>
      </w:r>
      <w:r w:rsidR="009F480A">
        <w:fldChar w:fldCharType="end"/>
      </w:r>
      <w:ins w:id="93" w:author="MASSARO Emanuele (JRC-ISPRA)" w:date="2025-04-08T10:22:00Z">
        <w:r w:rsidR="00AF2AC5">
          <w:t xml:space="preserve"> and urbanization trends</w:t>
        </w:r>
      </w:ins>
      <w:r w:rsidR="009F480A">
        <w:fldChar w:fldCharType="begin"/>
      </w:r>
      <w:r w:rsidR="00064492">
        <w:instrText xml:space="preserve"> ADDIN ZOTERO_ITEM CSL_CITATION {"citationID":"a2qqpgdsd5e","properties":{"formattedCitation":"\\super 37\\nosupersub{}","plainCitation":"37","noteIndex":0},"citationItems":[{"id":82,"uris":["http://zotero.org/users/local/OZfMjm9b/items/IQDPXLBM"],"itemData":{"id":82,"type":"article-journal","abstract":"Urban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064492">
        <w:rPr>
          <w:rFonts w:ascii="Cambria Math" w:hAnsi="Cambria Math" w:cs="Cambria Math"/>
        </w:rPr>
        <w:instrText>∼</w:instrText>
      </w:r>
      <w:r w:rsidR="0006449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064492" w:rsidRPr="00064492">
        <w:rPr>
          <w:color w:val="000000"/>
          <w:vertAlign w:val="superscript"/>
          <w:lang w:val="en-GB"/>
        </w:rPr>
        <w:t>37</w:t>
      </w:r>
      <w:r w:rsidR="009F480A">
        <w:fldChar w:fldCharType="end"/>
      </w:r>
      <w:ins w:id="94" w:author="MASSARO Emanuele (JRC-ISPRA)" w:date="2025-04-08T10:22:00Z">
        <w:r w:rsidR="00AF2AC5">
          <w:t>, which have documented increasing separation between human settlements and intact forest ecosystems in many developing regions. Temporal trends in FHN (Fig. 3B) indicate notable shifts in human-forest proximity over the past four 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064492">
        <w:instrText xml:space="preserve"> ADDIN ZOTERO_ITEM CSL_CITATION {"citationID":"a248j40votp","properties":{"formattedCitation":"\\super 38\\nosupersub{}","plainCitation":"38","noteIndex":0},"citationItems":[{"id":84,"uris":["http://zotero.org/users/local/OZfMjm9b/items/399Z2R2G"],"itemData":{"id":84,"type":"article-journal","abstract":"Amid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064492" w:rsidRPr="00064492">
        <w:rPr>
          <w:color w:val="000000"/>
          <w:vertAlign w:val="superscript"/>
          <w:lang w:val="en-GB"/>
        </w:rPr>
        <w:t>38</w:t>
      </w:r>
      <w:r w:rsidR="009F480A">
        <w:fldChar w:fldCharType="end"/>
      </w:r>
      <w:ins w:id="95"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064492">
        <w:instrText xml:space="preserve"> ADDIN ZOTERO_ITEM CSL_CITATION {"citationID":"a3006lbrhp","properties":{"formattedCitation":"\\super 39\\nosupersub{}","plainCitation":"39","noteIndex":0},"citationItems":[{"id":86,"uris":["http://zotero.org/users/local/OZfMjm9b/items/9ND7TRCJ"],"itemData":{"id":86,"type":"article-journal","container-title":"Environmental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064492" w:rsidRPr="00064492">
        <w:rPr>
          <w:color w:val="000000"/>
          <w:vertAlign w:val="superscript"/>
          <w:lang w:val="en-GB"/>
        </w:rPr>
        <w:t>39</w:t>
      </w:r>
      <w:r w:rsidR="009F480A">
        <w:fldChar w:fldCharType="end"/>
      </w:r>
      <w:ins w:id="96"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064492">
        <w:instrText xml:space="preserve"> ADDIN ZOTERO_ITEM CSL_CITATION {"citationID":"a7oqqua5d","properties":{"formattedCitation":"\\super 40\\nosupersub{}","plainCitation":"40","noteIndex":0},"citationItems":[{"id":87,"uris":["http://zotero.org/users/local/OZfMjm9b/items/TU9FWHVL"],"itemData":{"id":87,"type":"article-journal","abstract":"Mapping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064492" w:rsidRPr="00064492">
        <w:rPr>
          <w:color w:val="000000"/>
          <w:vertAlign w:val="superscript"/>
          <w:lang w:val="en-GB"/>
        </w:rPr>
        <w:t>40</w:t>
      </w:r>
      <w:r w:rsidR="009F480A">
        <w:fldChar w:fldCharType="end"/>
      </w:r>
      <w:ins w:id="97" w:author="MASSARO Emanuele (JRC-ISPRA)" w:date="2025-04-08T10:22:00Z">
        <w:r w:rsidR="00AF2AC5">
          <w:t>, urbanization in non-forested areas</w:t>
        </w:r>
      </w:ins>
      <w:r w:rsidR="009F480A">
        <w:fldChar w:fldCharType="begin"/>
      </w:r>
      <w:r w:rsidR="00064492">
        <w:instrText xml:space="preserve"> ADDIN ZOTERO_ITEM CSL_CITATION {"citationID":"a11o58krlih","properties":{"formattedCitation":"\\super 41\\nosupersub{}","plainCitation":"41","noteIndex":0},"citationItems":[{"id":89,"uris":["http://zotero.org/users/local/OZfMjm9b/items/2RBJRDUC"],"itemData":{"id":89,"type":"article-journal","abstract":"Significance\n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064492" w:rsidRPr="00064492">
        <w:rPr>
          <w:color w:val="000000"/>
          <w:vertAlign w:val="superscript"/>
          <w:lang w:val="en-GB"/>
        </w:rPr>
        <w:t>41</w:t>
      </w:r>
      <w:r w:rsidR="009F480A">
        <w:fldChar w:fldCharType="end"/>
      </w:r>
      <w:ins w:id="98" w:author="MASSARO Emanuele (JRC-ISPRA)" w:date="2025-04-08T10:22:00Z">
        <w:r w:rsidR="00AF2AC5">
          <w:t>, and population growth concentrated in urban centers distant from remaining forest fragments</w:t>
        </w:r>
      </w:ins>
      <w:r w:rsidR="009F480A">
        <w:fldChar w:fldCharType="begin"/>
      </w:r>
      <w:r w:rsidR="00064492">
        <w:instrText xml:space="preserve"> ADDIN ZOTERO_ITEM CSL_CITATION {"citationID":"a2bc2nkel6h","properties":{"formattedCitation":"\\super 42\\nosupersub{}","plainCitation":"42","noteIndex":0},"citationItems":[{"id":91,"uris":["http://zotero.org/users/local/OZfMjm9b/items/6J72EG3Q"],"itemData":{"id":91,"type":"article-journal","container-title":"Global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064492" w:rsidRPr="00064492">
        <w:rPr>
          <w:color w:val="000000"/>
          <w:vertAlign w:val="superscript"/>
          <w:lang w:val="en-GB"/>
        </w:rPr>
        <w:t>42</w:t>
      </w:r>
      <w:r w:rsidR="009F480A">
        <w:fldChar w:fldCharType="end"/>
      </w:r>
      <w:ins w:id="99"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064492">
        <w:instrText xml:space="preserve"> ADDIN ZOTERO_ITEM CSL_CITATION {"citationID":"atbmg8uud7","properties":{"formattedCitation":"\\super 43\\nosupersub{}","plainCitation":"43","noteIndex":0},"citationItems":[{"id":92,"uris":["http://zotero.org/users/local/OZfMjm9b/items/N8PECFTH"],"itemData":{"id":92,"type":"article-journal","container-title":"Agriculture,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064492" w:rsidRPr="00064492">
        <w:rPr>
          <w:color w:val="000000"/>
          <w:vertAlign w:val="superscript"/>
          <w:lang w:val="en-GB"/>
        </w:rPr>
        <w:t>43</w:t>
      </w:r>
      <w:r w:rsidR="00113B6B">
        <w:fldChar w:fldCharType="end"/>
      </w:r>
      <w:ins w:id="100"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064492">
        <w:instrText xml:space="preserve"> ADDIN ZOTERO_ITEM CSL_CITATION {"citationID":"a28oibaj67s","properties":{"formattedCitation":"\\super 44\\nosupersub{}","plainCitation":"44","noteIndex":0},"citationItems":[{"id":95,"uris":["http://zotero.org/users/local/OZfMjm9b/items/DEC8NM3N"],"itemData":{"id":95,"type":"article-journal","container-title":"Environmental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064492" w:rsidRPr="00064492">
        <w:rPr>
          <w:color w:val="000000"/>
          <w:vertAlign w:val="superscript"/>
          <w:lang w:val="en-GB"/>
        </w:rPr>
        <w:t>44</w:t>
      </w:r>
      <w:r w:rsidR="00113B6B">
        <w:fldChar w:fldCharType="end"/>
      </w:r>
      <w:ins w:id="101" w:author="MASSARO Emanuele (JRC-ISPRA)" w:date="2025-04-08T10:22:00Z">
        <w:r w:rsidR="00AF2AC5">
          <w:t>, forest conversion to plantation agriculture</w:t>
        </w:r>
      </w:ins>
      <w:r w:rsidR="00113B6B">
        <w:fldChar w:fldCharType="begin"/>
      </w:r>
      <w:r w:rsidR="00064492">
        <w:instrText xml:space="preserve"> ADDIN ZOTERO_ITEM CSL_CITATION {"citationID":"a7na1ck0g5","properties":{"formattedCitation":"\\super 45\\nosupersub{}","plainCitation":"45","noteIndex":0},"citationItems":[{"id":97,"uris":["http://zotero.org/users/local/OZfMjm9b/items/TK9VGAYG"],"itemData":{"id":97,"type":"article-journal","container-title":"PLOS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064492" w:rsidRPr="00064492">
        <w:rPr>
          <w:color w:val="000000"/>
          <w:vertAlign w:val="superscript"/>
          <w:lang w:val="en-GB"/>
        </w:rPr>
        <w:t>45</w:t>
      </w:r>
      <w:r w:rsidR="00113B6B">
        <w:fldChar w:fldCharType="end"/>
      </w:r>
      <w:ins w:id="102" w:author="MASSARO Emanuele (JRC-ISPRA)" w:date="2025-04-08T10:22:00Z">
        <w:r w:rsidR="00AF2AC5">
          <w:t>, and the concentration of population growth in coastal and peri-urban areas rather than forested regions</w:t>
        </w:r>
      </w:ins>
      <w:r w:rsidR="00AD4F9E">
        <w:fldChar w:fldCharType="begin"/>
      </w:r>
      <w:r w:rsidR="00064492">
        <w:instrText xml:space="preserve"> ADDIN ZOTERO_ITEM CSL_CITATION {"citationID":"a259v7ki8hn","properties":{"formattedCitation":"\\super 46\\nosupersub{}","plainCitation":"46","noteIndex":0},"citationItems":[{"id":99,"uris":["http://zotero.org/users/local/OZfMjm9b/items/MUQC597I"],"itemData":{"id":99,"type":"article-journal","container-title":"Environmental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064492" w:rsidRPr="00064492">
        <w:rPr>
          <w:color w:val="000000"/>
          <w:vertAlign w:val="superscript"/>
          <w:lang w:val="en-GB"/>
        </w:rPr>
        <w:t>46</w:t>
      </w:r>
      <w:r w:rsidR="00AD4F9E">
        <w:fldChar w:fldCharType="end"/>
      </w:r>
      <w:ins w:id="103"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w:t>
      </w:r>
      <w:r w:rsidRPr="00FA210C">
        <w:lastRenderedPageBreak/>
        <w:t>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6695D6C2" w:rsidR="00AF2AC5" w:rsidRPr="00064492" w:rsidRDefault="00AF2AC5" w:rsidP="004B301A">
      <w:pPr>
        <w:pStyle w:val="mainTextAgain"/>
      </w:pPr>
      <w:ins w:id="104"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064492">
        <w:instrText xml:space="preserve"> ADDIN ZOTERO_ITEM CSL_CITATION {"citationID":"apt6jeqi98","properties":{"formattedCitation":"\\super 47\\nosupersub{}","plainCitation":"47","noteIndex":0},"citationItems":[{"id":101,"uris":["http://zotero.org/users/local/OZfMjm9b/items/Q7FBD5IP"],"itemData":{"id":101,"type":"article-journal","abstract":"Abstract\n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064492" w:rsidRPr="00064492">
        <w:rPr>
          <w:color w:val="000000"/>
          <w:vertAlign w:val="superscript"/>
          <w:lang w:val="en-GB"/>
        </w:rPr>
        <w:t>47</w:t>
      </w:r>
      <w:r w:rsidR="00AD4F9E">
        <w:fldChar w:fldCharType="end"/>
      </w:r>
      <w:ins w:id="105"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064492">
        <w:instrText xml:space="preserve"> ADDIN ZOTERO_ITEM CSL_CITATION {"citationID":"a2lell0tto1","properties":{"formattedCitation":"\\super 48\\nosupersub{}","plainCitation":"48","noteIndex":0},"citationItems":[{"id":105,"uris":["http://zotero.org/users/local/OZfMjm9b/items/4XA5E8TL"],"itemData":{"id":105,"type":"article-journal","container-title":"Ecology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064492" w:rsidRPr="00064492">
        <w:rPr>
          <w:color w:val="000000"/>
          <w:vertAlign w:val="superscript"/>
          <w:lang w:val="en-GB"/>
        </w:rPr>
        <w:t>48</w:t>
      </w:r>
      <w:r w:rsidR="00AD4F9E">
        <w:fldChar w:fldCharType="end"/>
      </w:r>
      <w:ins w:id="106" w:author="MASSARO Emanuele (JRC-ISPRA)" w:date="2025-04-08T10:22:00Z">
        <w:r>
          <w:t>. Regions experiencing declining FHN values may face greater challenges in maintaining ecosystem service flows to human populations</w:t>
        </w:r>
      </w:ins>
      <w:r w:rsidR="00AD4F9E">
        <w:fldChar w:fldCharType="begin"/>
      </w:r>
      <w:r w:rsidR="00064492">
        <w:instrText xml:space="preserve"> ADDIN ZOTERO_ITEM CSL_CITATION {"citationID":"a2i2ack9tis","properties":{"formattedCitation":"\\super 49\\nosupersub{}","plainCitation":"49","noteIndex":0},"citationItems":[{"id":102,"uris":["http://zotero.org/users/local/OZfMjm9b/items/GVUEIMNF"],"itemData":{"id":102,"type":"article-journal","container-title":"Trends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064492" w:rsidRPr="00064492">
        <w:rPr>
          <w:color w:val="000000"/>
          <w:vertAlign w:val="superscript"/>
          <w:lang w:val="en-GB"/>
        </w:rPr>
        <w:t>49</w:t>
      </w:r>
      <w:r w:rsidR="00AD4F9E">
        <w:fldChar w:fldCharType="end"/>
      </w:r>
      <w:ins w:id="107" w:author="MASSARO Emanuele (JRC-ISPRA)" w:date="2025-04-08T10:22:00Z">
        <w:r>
          <w:t>, while also potentially reducing anthropogenic pressures on remaining forest ecosystems</w:t>
        </w:r>
      </w:ins>
      <w:r w:rsidR="00AD4F9E">
        <w:fldChar w:fldCharType="begin"/>
      </w:r>
      <w:r w:rsidR="00064492">
        <w:instrText xml:space="preserve"> ADDIN ZOTERO_ITEM CSL_CITATION {"citationID":"armtbr5gcr","properties":{"formattedCitation":"\\super 50\\nosupersub{}","plainCitation":"50","noteIndex":0},"citationItems":[{"id":104,"uris":["http://zotero.org/users/local/OZfMjm9b/items/5JC54KGB"],"itemData":{"id":104,"type":"article-journal","container-title":"Global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064492" w:rsidRPr="00064492">
        <w:rPr>
          <w:color w:val="000000"/>
          <w:vertAlign w:val="superscript"/>
          <w:lang w:val="en-GB"/>
        </w:rPr>
        <w:t>50</w:t>
      </w:r>
      <w:r w:rsidR="00AD4F9E">
        <w:fldChar w:fldCharType="end"/>
      </w:r>
      <w:ins w:id="108"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064492">
        <w:instrText xml:space="preserve"> ADDIN ZOTERO_ITEM CSL_CITATION {"citationID":"a1eavt1rnpu","properties":{"formattedCitation":"\\super 51\\nosupersub{}","plainCitation":"51","noteIndex":0},"citationItems":[{"id":107,"uris":["http://zotero.org/users/local/OZfMjm9b/items/WTJ7PEIL"],"itemData":{"id":107,"type":"article-journal","container-title":"Nature","DOI":"10.1038/nature14324","ISSN":"0028-0836,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064492" w:rsidRPr="00064492">
        <w:rPr>
          <w:color w:val="000000"/>
          <w:vertAlign w:val="superscript"/>
          <w:lang w:val="en-GB"/>
        </w:rPr>
        <w:t>51</w:t>
      </w:r>
      <w:r w:rsidR="00AD4F9E">
        <w:fldChar w:fldCharType="end"/>
      </w:r>
      <w:ins w:id="109" w:author="MASSARO Emanuele (JRC-ISPRA)" w:date="2025-04-08T10:22:00Z">
        <w:r>
          <w:t>, ecosystem service provision</w:t>
        </w:r>
      </w:ins>
      <w:r w:rsidR="00AD4F9E">
        <w:fldChar w:fldCharType="begin"/>
      </w:r>
      <w:r w:rsidR="00064492">
        <w:instrText xml:space="preserve"> ADDIN ZOTERO_ITEM CSL_CITATION {"citationID":"ajn7tefcol","properties":{"formattedCitation":"\\super 52\\nosupersub{}","plainCitation":"52","noteIndex":0},"citationItems":[{"id":108,"uris":["http://zotero.org/users/local/OZfMjm9b/items/6LFI66HW"],"itemData":{"id":108,"type":"article-journal","container-title":"Biodiversity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064492" w:rsidRPr="00064492">
        <w:rPr>
          <w:color w:val="000000"/>
          <w:vertAlign w:val="superscript"/>
          <w:lang w:val="en-GB"/>
        </w:rPr>
        <w:t>52</w:t>
      </w:r>
      <w:r w:rsidR="00AD4F9E">
        <w:fldChar w:fldCharType="end"/>
      </w:r>
      <w:ins w:id="110" w:author="MASSARO Emanuele (JRC-ISPRA)" w:date="2025-04-08T10:22:00Z">
        <w:r>
          <w:t>, and human well-being</w:t>
        </w:r>
      </w:ins>
      <w:r w:rsidR="00AD4F9E">
        <w:fldChar w:fldCharType="begin"/>
      </w:r>
      <w:r w:rsidR="00064492">
        <w:instrText xml:space="preserve"> ADDIN ZOTERO_ITEM CSL_CITATION {"citationID":"a1s8m1cp309","properties":{"formattedCitation":"\\super 53\\nosupersub{}","plainCitation":"53","noteIndex":0},"citationItems":[{"id":110,"uris":["http://zotero.org/users/local/OZfMjm9b/items/78WVP3UT"],"itemData":{"id":110,"type":"article-journal","abstract":"We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064492" w:rsidRPr="00064492">
        <w:rPr>
          <w:color w:val="000000"/>
          <w:vertAlign w:val="superscript"/>
          <w:lang w:val="en-GB"/>
        </w:rPr>
        <w:t>53</w:t>
      </w:r>
      <w:r w:rsidR="00AD4F9E">
        <w:fldChar w:fldCharType="end"/>
      </w:r>
      <w:ins w:id="111"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12" w:author="MASSARO Emanuele (JRC-ISPRA)" w:date="2025-04-07T14:11:00Z"/>
          <w:rFonts w:ascii="Aptos Display" w:eastAsia="Aptos Display" w:hAnsi="Aptos Display" w:cs="Aptos Display"/>
        </w:rPr>
      </w:pPr>
      <w:del w:id="113" w:author="MASSARO Emanuele (JRC-ISPRA)" w:date="2025-04-08T10:21:00Z">
        <w:r w:rsidDel="00AF2AC5">
          <w:rPr>
            <w:rFonts w:cs="Times New Roman"/>
            <w:vertAlign w:val="superscript"/>
            <w:lang w:val="en-GB"/>
          </w:rPr>
          <w:delText>26272829</w:delText>
        </w:r>
      </w:del>
      <w:del w:id="114"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15"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16" w:author="MASSARO Emanuele (JRC-ISPRA)" w:date="2025-04-07T14:11:00Z"/>
        </w:rPr>
      </w:pPr>
      <w:del w:id="117"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18" w:author="MASSARO Emanuele (JRC-ISPRA)" w:date="2025-04-07T14:11:00Z"/>
        </w:rPr>
      </w:pPr>
      <w:del w:id="119"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20" w:author="MASSARO Emanuele (JRC-ISPRA)" w:date="2025-04-07T14:11:00Z"/>
        </w:rPr>
      </w:pPr>
      <w:del w:id="121"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22" w:author="MASSARO Emanuele (JRC-ISPRA)" w:date="2025-04-07T14:11:00Z"/>
        </w:rPr>
      </w:pPr>
      <w:del w:id="123"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E003F8C" w:rsidR="00E14015" w:rsidRDefault="380EF4FD" w:rsidP="00274798">
      <w:pPr>
        <w:pStyle w:val="mainTextAgain"/>
        <w:rPr>
          <w:ins w:id="124"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w:t>
      </w:r>
      <w:r w:rsidRPr="147BA12E">
        <w:lastRenderedPageBreak/>
        <w:t>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064492">
        <w:instrText xml:space="preserve"> ADDIN ZOTERO_ITEM CSL_CITATION {"citationID":"OR5B4sZT","properties":{"formattedCitation":"\\super 54\\nosupersub{}","plainCitation":"54","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064492" w:rsidRPr="00064492">
        <w:rPr>
          <w:color w:val="000000"/>
          <w:vertAlign w:val="superscript"/>
          <w:lang w:val="en-GB"/>
        </w:rPr>
        <w:t>54</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7AAFE89E" w:rsidR="00E14015" w:rsidRDefault="00274798" w:rsidP="00274798">
      <w:pPr>
        <w:pStyle w:val="mainTextAgain"/>
        <w:rPr>
          <w:ins w:id="125"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between forest area and population across the landscape. </w:t>
      </w:r>
      <w:ins w:id="126" w:author="MASSARO Emanuele (JRC-ISPRA)" w:date="2025-04-08T10:16:00Z">
        <w:r w:rsidR="00E14015">
          <w:t xml:space="preserve"> </w:t>
        </w:r>
      </w:ins>
      <w:ins w:id="127"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064492">
        <w:instrText xml:space="preserve"> ADDIN ZOTERO_ITEM CSL_CITATION {"citationID":"a1f1ac5afc0","properties":{"formattedCitation":"\\super 55\\nosupersub{}","plainCitation":"55","noteIndex":0},"citationItems":[{"id":76,"uris":["http://zotero.org/users/local/OZfMjm9b/items/GK6EQ2N2"],"itemData":{"id":76,"type":"article-journal","container-title":"International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064492" w:rsidRPr="00064492">
        <w:rPr>
          <w:color w:val="000000"/>
          <w:vertAlign w:val="superscript"/>
          <w:lang w:val="en-GB"/>
        </w:rPr>
        <w:t>55</w:t>
      </w:r>
      <w:r w:rsidR="00E14015">
        <w:fldChar w:fldCharType="end"/>
      </w:r>
      <w:ins w:id="128"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w:t>
      </w:r>
      <w:r w:rsidRPr="147BA12E">
        <w:lastRenderedPageBreak/>
        <w:t>projections to 2025 and 2030.</w:t>
      </w:r>
      <w:r w:rsidR="002935A6">
        <w:t xml:space="preserve"> The dataset is available online (</w:t>
      </w:r>
      <w:hyperlink r:id="rId16"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7"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 xml:space="preserve">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w:t>
      </w:r>
      <w:r w:rsidRPr="00A11F7C">
        <w:rPr>
          <w:rFonts w:eastAsia="Aptos Display"/>
        </w:rPr>
        <w:lastRenderedPageBreak/>
        <w:t>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94403AB" w:rsidR="00832E47" w:rsidRPr="00501E64" w:rsidRDefault="002E3E59" w:rsidP="00A3319F">
      <w:pPr>
        <w:pStyle w:val="mainTextAgain"/>
      </w:pPr>
      <w:r w:rsidRPr="00501E64">
        <w:rPr>
          <w:b/>
        </w:rPr>
        <w:t>Limitations</w:t>
      </w:r>
      <w:r w:rsidRPr="00501E64">
        <w:t xml:space="preserve">: </w:t>
      </w:r>
      <w:ins w:id="129" w:author="MASSARO Emanuele (JRC-ISPRA)" w:date="2025-04-08T10:12:00Z">
        <w:r w:rsidR="00A3319F">
          <w:t>While the HILDA+ dataset provided a robust framework for our analysis, several limitations should be considered. First, the integration of multiple datasets with varying spatial 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30" w:author="MASSARO Emanuele (JRC-ISPRA)" w:date="2025-04-08T10:13:00Z">
        <w:r w:rsidR="00A3319F">
          <w:t xml:space="preserve"> </w:t>
        </w:r>
      </w:ins>
      <w:ins w:id="131"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064492">
        <w:instrText xml:space="preserve"> ADDIN ZOTERO_ITEM CSL_CITATION {"citationID":"ae9q6veii2","properties":{"formattedCitation":"\\super 56\\nosupersub{}","plainCitation":"56","noteIndex":0},"citationItems":[{"id":74,"uris":["http://zotero.org/users/local/OZfMjm9b/items/TB38357X"],"itemData":{"id":74,"type":"article-journal","container-title":"Ambio","DOI":"10.1007/s13280-016-0772-y","ISSN":"0044-7447,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064492" w:rsidRPr="00064492">
        <w:rPr>
          <w:color w:val="000000"/>
          <w:vertAlign w:val="superscript"/>
          <w:lang w:val="en-GB"/>
        </w:rPr>
        <w:t>56</w:t>
      </w:r>
      <w:r w:rsidR="00A3319F">
        <w:fldChar w:fldCharType="end"/>
      </w:r>
      <w:ins w:id="132" w:author="MASSARO Emanuele (JRC-ISPRA)" w:date="2025-04-08T10:12:00Z">
        <w:r w:rsidR="00A3319F">
          <w:t>. These definitional differences can significantly impact forest area estimates and consequently affect FPP numbers and spatial pattern</w:t>
        </w:r>
      </w:ins>
      <w:ins w:id="133" w:author="MASSARO Emanuele (JRC-ISPRA)" w:date="2025-04-08T10:14:00Z">
        <w:r w:rsidR="00A3319F">
          <w:t>s.</w:t>
        </w:r>
      </w:ins>
      <w:ins w:id="134"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35" w:author="MASSARO Emanuele (JRC-ISPRA)" w:date="2025-04-08T10:13:00Z">
        <w:r w:rsidR="00A3319F">
          <w:t xml:space="preserve"> </w:t>
        </w:r>
      </w:ins>
      <w:ins w:id="136"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37"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w:lastRenderedPageBreak/>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069DAF1F" w:rsidR="147BA12E" w:rsidRDefault="00BE1111" w:rsidP="00CF0CF4">
      <w:pPr>
        <w:pStyle w:val="mainTextAgain"/>
      </w:pPr>
      <w:r>
        <w:t>We used GUIDOS toolbox</w:t>
      </w:r>
      <w:r>
        <w:fldChar w:fldCharType="begin"/>
      </w:r>
      <w:r w:rsidR="00064492">
        <w:instrText xml:space="preserve"> ADDIN ZOTERO_ITEM CSL_CITATION {"citationID":"jRtAsHrA","properties":{"formattedCitation":"\\super 54\\nosupersub{}","plainCitation":"54","noteIndex":0},"citationItems":[{"id":"XXoAqS0A/pbQdkV5a","uris":["http://zotero.org/users/local/75HuZQAn/items/YQNKGI74","http://zotero.org/users/3544650/items/YQNKGI74"],"itemData":{"id":42,"type":"article-journal","abstract":"Ecologists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064492" w:rsidRPr="00064492">
        <w:rPr>
          <w:color w:val="000000"/>
          <w:vertAlign w:val="superscript"/>
          <w:lang w:val="en-GB"/>
        </w:rPr>
        <w:t>54</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38"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39" w:author="MASSARO Emanuele (JRC-ISPRA)" w:date="2025-04-07T14:11:00Z">
        <w:r w:rsidR="00D72689">
          <w:t xml:space="preserve"> </w:t>
        </w:r>
      </w:ins>
    </w:p>
    <w:p w14:paraId="60473806" w14:textId="4E8714E6" w:rsidR="00D72689" w:rsidRDefault="00D72689" w:rsidP="00D72689">
      <w:pPr>
        <w:pStyle w:val="mainText"/>
        <w:rPr>
          <w:ins w:id="140" w:author="MASSARO Emanuele (JRC-ISPRA)" w:date="2025-04-07T14:12:00Z"/>
          <w:rFonts w:eastAsia="Times New Roman" w:cs="Times New Roman"/>
          <w:color w:val="000000" w:themeColor="text1"/>
          <w:lang w:val="en-GB"/>
        </w:rPr>
      </w:pPr>
      <w:ins w:id="141"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42" w:author="MASSARO Emanuele (JRC-ISPRA)" w:date="2025-04-07T14:11:00Z"/>
          <w:rFonts w:eastAsia="Times New Roman" w:cs="Times New Roman"/>
          <w:color w:val="000000" w:themeColor="text1"/>
          <w:lang w:val="en-GB"/>
        </w:rPr>
      </w:pPr>
      <m:oMath>
        <m:acc>
          <m:accPr>
            <m:chr m:val="̅"/>
            <m:ctrlPr>
              <w:ins w:id="143" w:author="MASSARO Emanuele (JRC-ISPRA)" w:date="2025-04-07T14:11:00Z">
                <w:rPr>
                  <w:rFonts w:ascii="Cambria Math" w:eastAsia="Times New Roman" w:hAnsi="Cambria Math" w:cs="Times New Roman"/>
                  <w:i/>
                  <w:color w:val="000000" w:themeColor="text1"/>
                  <w:lang w:val="en-GB"/>
                </w:rPr>
              </w:ins>
            </m:ctrlPr>
          </m:accPr>
          <m:e>
            <m:r>
              <w:ins w:id="144"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45" w:author="MASSARO Emanuele (JRC-ISPRA)" w:date="2025-04-07T14:11:00Z">
                <w:rPr>
                  <w:rFonts w:ascii="Cambria Math" w:eastAsia="Times New Roman" w:hAnsi="Cambria Math" w:cs="Times New Roman"/>
                  <w:i/>
                  <w:color w:val="000000" w:themeColor="text1"/>
                  <w:lang w:val="en-GB"/>
                </w:rPr>
              </w:ins>
            </m:ctrlPr>
          </m:dPr>
          <m:e>
            <m:r>
              <w:ins w:id="146" w:author="MASSARO Emanuele (JRC-ISPRA)" w:date="2025-04-07T14:11:00Z">
                <w:rPr>
                  <w:rFonts w:ascii="Cambria Math" w:eastAsia="Times New Roman" w:hAnsi="Cambria Math" w:cs="Times New Roman"/>
                  <w:color w:val="000000" w:themeColor="text1"/>
                  <w:lang w:val="en-GB"/>
                </w:rPr>
                <m:t>%</m:t>
              </w:ins>
            </m:r>
          </m:e>
        </m:d>
        <m:r>
          <w:ins w:id="147" w:author="MASSARO Emanuele (JRC-ISPRA)" w:date="2025-04-07T14:11:00Z">
            <w:rPr>
              <w:rFonts w:ascii="Cambria Math" w:eastAsia="Times New Roman" w:hAnsi="Cambria Math" w:cs="Times New Roman"/>
              <w:color w:val="000000" w:themeColor="text1"/>
              <w:lang w:val="en-GB"/>
            </w:rPr>
            <m:t>=100*(</m:t>
          </w:ins>
        </m:r>
        <m:acc>
          <m:accPr>
            <m:chr m:val="̅"/>
            <m:ctrlPr>
              <w:ins w:id="148" w:author="MASSARO Emanuele (JRC-ISPRA)" w:date="2025-04-07T14:11:00Z">
                <w:rPr>
                  <w:rFonts w:ascii="Cambria Math" w:eastAsia="Times New Roman" w:hAnsi="Cambria Math" w:cs="Times New Roman"/>
                  <w:i/>
                  <w:color w:val="000000" w:themeColor="text1"/>
                  <w:lang w:val="en-GB"/>
                </w:rPr>
              </w:ins>
            </m:ctrlPr>
          </m:accPr>
          <m:e>
            <m:r>
              <w:ins w:id="149" w:author="MASSARO Emanuele (JRC-ISPRA)" w:date="2025-04-07T14:11:00Z">
                <w:rPr>
                  <w:rFonts w:ascii="Cambria Math" w:eastAsia="Times New Roman" w:hAnsi="Cambria Math" w:cs="Times New Roman"/>
                  <w:color w:val="000000" w:themeColor="text1"/>
                  <w:lang w:val="en-GB"/>
                </w:rPr>
                <m:t>FPP</m:t>
              </w:ins>
            </m:r>
          </m:e>
        </m:acc>
        <m:d>
          <m:dPr>
            <m:ctrlPr>
              <w:ins w:id="150" w:author="MASSARO Emanuele (JRC-ISPRA)" w:date="2025-04-07T14:11:00Z">
                <w:rPr>
                  <w:rFonts w:ascii="Cambria Math" w:eastAsia="Times New Roman" w:hAnsi="Cambria Math" w:cs="Times New Roman"/>
                  <w:i/>
                  <w:color w:val="000000" w:themeColor="text1"/>
                  <w:lang w:val="en-GB"/>
                </w:rPr>
              </w:ins>
            </m:ctrlPr>
          </m:dPr>
          <m:e>
            <m:r>
              <w:ins w:id="151" w:author="MASSARO Emanuele (JRC-ISPRA)" w:date="2025-04-07T14:11:00Z">
                <w:rPr>
                  <w:rFonts w:ascii="Cambria Math" w:eastAsia="Times New Roman" w:hAnsi="Cambria Math" w:cs="Times New Roman"/>
                  <w:color w:val="000000" w:themeColor="text1"/>
                  <w:lang w:val="en-GB"/>
                </w:rPr>
                <m:t>2020</m:t>
              </w:ins>
            </m:r>
          </m:e>
        </m:d>
        <m:r>
          <w:ins w:id="152" w:author="MASSARO Emanuele (JRC-ISPRA)" w:date="2025-04-07T14:11:00Z">
            <w:rPr>
              <w:rFonts w:ascii="Cambria Math" w:eastAsia="Times New Roman" w:hAnsi="Cambria Math" w:cs="Times New Roman"/>
              <w:color w:val="000000" w:themeColor="text1"/>
              <w:lang w:val="en-GB"/>
            </w:rPr>
            <m:t>-</m:t>
          </w:ins>
        </m:r>
        <m:acc>
          <m:accPr>
            <m:chr m:val="̅"/>
            <m:ctrlPr>
              <w:ins w:id="153" w:author="MASSARO Emanuele (JRC-ISPRA)" w:date="2025-04-07T14:11:00Z">
                <w:rPr>
                  <w:rFonts w:ascii="Cambria Math" w:eastAsia="Times New Roman" w:hAnsi="Cambria Math" w:cs="Times New Roman"/>
                  <w:i/>
                  <w:color w:val="000000" w:themeColor="text1"/>
                  <w:lang w:val="en-GB"/>
                </w:rPr>
              </w:ins>
            </m:ctrlPr>
          </m:accPr>
          <m:e>
            <m:r>
              <w:ins w:id="154" w:author="MASSARO Emanuele (JRC-ISPRA)" w:date="2025-04-07T14:11:00Z">
                <w:rPr>
                  <w:rFonts w:ascii="Cambria Math" w:eastAsia="Times New Roman" w:hAnsi="Cambria Math" w:cs="Times New Roman"/>
                  <w:color w:val="000000" w:themeColor="text1"/>
                  <w:lang w:val="en-GB"/>
                </w:rPr>
                <m:t>FPP</m:t>
              </w:ins>
            </m:r>
          </m:e>
        </m:acc>
        <m:d>
          <m:dPr>
            <m:ctrlPr>
              <w:ins w:id="155" w:author="MASSARO Emanuele (JRC-ISPRA)" w:date="2025-04-07T14:11:00Z">
                <w:rPr>
                  <w:rFonts w:ascii="Cambria Math" w:eastAsia="Times New Roman" w:hAnsi="Cambria Math" w:cs="Times New Roman"/>
                  <w:i/>
                  <w:color w:val="000000" w:themeColor="text1"/>
                  <w:lang w:val="en-GB"/>
                </w:rPr>
              </w:ins>
            </m:ctrlPr>
          </m:dPr>
          <m:e>
            <m:r>
              <w:ins w:id="156" w:author="MASSARO Emanuele (JRC-ISPRA)" w:date="2025-04-07T14:11:00Z">
                <w:rPr>
                  <w:rFonts w:ascii="Cambria Math" w:eastAsia="Times New Roman" w:hAnsi="Cambria Math" w:cs="Times New Roman"/>
                  <w:color w:val="000000" w:themeColor="text1"/>
                  <w:lang w:val="en-GB"/>
                </w:rPr>
                <m:t>1975</m:t>
              </w:ins>
            </m:r>
          </m:e>
        </m:d>
        <m:r>
          <w:ins w:id="157" w:author="MASSARO Emanuele (JRC-ISPRA)" w:date="2025-04-07T14:11:00Z">
            <w:rPr>
              <w:rFonts w:ascii="Cambria Math" w:eastAsia="Times New Roman" w:hAnsi="Cambria Math" w:cs="Times New Roman"/>
              <w:color w:val="000000" w:themeColor="text1"/>
              <w:lang w:val="en-GB"/>
            </w:rPr>
            <m:t>)/</m:t>
          </w:ins>
        </m:r>
        <m:acc>
          <m:accPr>
            <m:chr m:val="̅"/>
            <m:ctrlPr>
              <w:ins w:id="158" w:author="MASSARO Emanuele (JRC-ISPRA)" w:date="2025-04-07T14:11:00Z">
                <w:rPr>
                  <w:rFonts w:ascii="Cambria Math" w:eastAsia="Times New Roman" w:hAnsi="Cambria Math" w:cs="Times New Roman"/>
                  <w:i/>
                  <w:color w:val="000000" w:themeColor="text1"/>
                  <w:lang w:val="en-GB"/>
                </w:rPr>
              </w:ins>
            </m:ctrlPr>
          </m:accPr>
          <m:e>
            <m:r>
              <w:ins w:id="159" w:author="MASSARO Emanuele (JRC-ISPRA)" w:date="2025-04-07T14:11:00Z">
                <w:rPr>
                  <w:rFonts w:ascii="Cambria Math" w:eastAsia="Times New Roman" w:hAnsi="Cambria Math" w:cs="Times New Roman"/>
                  <w:color w:val="000000" w:themeColor="text1"/>
                  <w:lang w:val="en-GB"/>
                </w:rPr>
                <m:t>FPP</m:t>
              </w:ins>
            </m:r>
          </m:e>
        </m:acc>
        <m:d>
          <m:dPr>
            <m:ctrlPr>
              <w:ins w:id="160" w:author="MASSARO Emanuele (JRC-ISPRA)" w:date="2025-04-07T14:11:00Z">
                <w:rPr>
                  <w:rFonts w:ascii="Cambria Math" w:eastAsia="Times New Roman" w:hAnsi="Cambria Math" w:cs="Times New Roman"/>
                  <w:i/>
                  <w:color w:val="000000" w:themeColor="text1"/>
                  <w:lang w:val="en-GB"/>
                </w:rPr>
              </w:ins>
            </m:ctrlPr>
          </m:dPr>
          <m:e>
            <m:r>
              <w:ins w:id="161" w:author="MASSARO Emanuele (JRC-ISPRA)" w:date="2025-04-07T14:11:00Z">
                <w:rPr>
                  <w:rFonts w:ascii="Cambria Math" w:eastAsia="Times New Roman" w:hAnsi="Cambria Math" w:cs="Times New Roman"/>
                  <w:color w:val="000000" w:themeColor="text1"/>
                  <w:lang w:val="en-GB"/>
                </w:rPr>
                <m:t>1975</m:t>
              </w:ins>
            </m:r>
          </m:e>
        </m:d>
      </m:oMath>
      <w:ins w:id="162"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63" w:author="MASSARO Emanuele (JRC-ISPRA)" w:date="2025-04-07T14:11:00Z"/>
          <w:rFonts w:eastAsia="Times New Roman" w:cs="Times New Roman"/>
          <w:color w:val="000000" w:themeColor="text1"/>
          <w:lang w:val="en-GB"/>
        </w:rPr>
      </w:pPr>
      <w:ins w:id="164" w:author="MASSARO Emanuele (JRC-ISPRA)" w:date="2025-04-07T14:11:00Z">
        <w:r>
          <w:rPr>
            <w:rFonts w:eastAsia="Times New Roman" w:cs="Times New Roman"/>
            <w:color w:val="000000" w:themeColor="text1"/>
            <w:lang w:val="en-GB"/>
          </w:rPr>
          <w:t xml:space="preserve">where </w:t>
        </w:r>
      </w:ins>
      <m:oMath>
        <m:acc>
          <m:accPr>
            <m:chr m:val="̅"/>
            <m:ctrlPr>
              <w:ins w:id="165" w:author="MASSARO Emanuele (JRC-ISPRA)" w:date="2025-04-07T14:11:00Z">
                <w:rPr>
                  <w:rFonts w:ascii="Cambria Math" w:eastAsia="Times New Roman" w:hAnsi="Cambria Math" w:cs="Times New Roman"/>
                  <w:i/>
                  <w:color w:val="000000" w:themeColor="text1"/>
                  <w:lang w:val="en-GB"/>
                </w:rPr>
              </w:ins>
            </m:ctrlPr>
          </m:accPr>
          <m:e>
            <m:r>
              <w:ins w:id="166" w:author="MASSARO Emanuele (JRC-ISPRA)" w:date="2025-04-07T14:11:00Z">
                <w:rPr>
                  <w:rFonts w:ascii="Cambria Math" w:eastAsia="Times New Roman" w:hAnsi="Cambria Math" w:cs="Times New Roman"/>
                  <w:color w:val="000000" w:themeColor="text1"/>
                  <w:lang w:val="en-GB"/>
                </w:rPr>
                <m:t>FPP</m:t>
              </w:ins>
            </m:r>
          </m:e>
        </m:acc>
        <m:d>
          <m:dPr>
            <m:ctrlPr>
              <w:ins w:id="167" w:author="MASSARO Emanuele (JRC-ISPRA)" w:date="2025-04-07T14:11:00Z">
                <w:rPr>
                  <w:rFonts w:ascii="Cambria Math" w:eastAsia="Times New Roman" w:hAnsi="Cambria Math" w:cs="Times New Roman"/>
                  <w:i/>
                  <w:color w:val="000000" w:themeColor="text1"/>
                  <w:lang w:val="en-GB"/>
                </w:rPr>
              </w:ins>
            </m:ctrlPr>
          </m:dPr>
          <m:e>
            <m:r>
              <w:ins w:id="168" w:author="MASSARO Emanuele (JRC-ISPRA)" w:date="2025-04-07T14:11:00Z">
                <w:rPr>
                  <w:rFonts w:ascii="Cambria Math" w:eastAsia="Times New Roman" w:hAnsi="Cambria Math" w:cs="Times New Roman"/>
                  <w:color w:val="000000" w:themeColor="text1"/>
                  <w:lang w:val="en-GB"/>
                </w:rPr>
                <m:t>year</m:t>
              </w:ins>
            </m:r>
          </m:e>
        </m:d>
        <m:r>
          <w:ins w:id="169" w:author="MASSARO Emanuele (JRC-ISPRA)" w:date="2025-04-07T14:11:00Z">
            <w:rPr>
              <w:rFonts w:ascii="Cambria Math" w:eastAsia="Times New Roman" w:hAnsi="Cambria Math" w:cs="Times New Roman"/>
              <w:color w:val="000000" w:themeColor="text1"/>
              <w:lang w:val="en-GB"/>
            </w:rPr>
            <m:t>=FPP(year)/P(year)</m:t>
          </w:ins>
        </m:r>
      </m:oMath>
      <w:ins w:id="170"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71"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8"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0495CE25" w14:textId="77777777" w:rsidR="00064492" w:rsidRPr="00064492" w:rsidRDefault="00AF2AC5" w:rsidP="00064492">
      <w:pPr>
        <w:pStyle w:val="Bibliography"/>
        <w:rPr>
          <w:rFonts w:cs="Times New Roman"/>
          <w:color w:val="000000"/>
          <w:lang w:val="en-GB"/>
        </w:rPr>
      </w:pPr>
      <w:r>
        <w:fldChar w:fldCharType="begin"/>
      </w:r>
      <w:r w:rsidR="00064492">
        <w:instrText xml:space="preserve"> ADDIN ZOTERO_BIBL {"uncited":[],"omitted":[],"custom":[]} CSL_BIBLIOGRAPHY </w:instrText>
      </w:r>
      <w:r>
        <w:fldChar w:fldCharType="separate"/>
      </w:r>
      <w:r w:rsidR="00064492" w:rsidRPr="00064492">
        <w:rPr>
          <w:rFonts w:cs="Times New Roman"/>
          <w:color w:val="000000"/>
          <w:lang w:val="en-GB"/>
        </w:rPr>
        <w:t>1.</w:t>
      </w:r>
      <w:r w:rsidR="00064492" w:rsidRPr="00064492">
        <w:rPr>
          <w:rFonts w:cs="Times New Roman"/>
          <w:color w:val="000000"/>
          <w:lang w:val="en-GB"/>
        </w:rPr>
        <w:tab/>
      </w:r>
      <w:proofErr w:type="spellStart"/>
      <w:r w:rsidR="00064492" w:rsidRPr="00064492">
        <w:rPr>
          <w:rFonts w:cs="Times New Roman"/>
          <w:color w:val="000000"/>
          <w:lang w:val="en-GB"/>
        </w:rPr>
        <w:t>Nesha</w:t>
      </w:r>
      <w:proofErr w:type="spellEnd"/>
      <w:r w:rsidR="00064492" w:rsidRPr="00064492">
        <w:rPr>
          <w:rFonts w:cs="Times New Roman"/>
          <w:color w:val="000000"/>
          <w:lang w:val="en-GB"/>
        </w:rPr>
        <w:t xml:space="preserve">, K. </w:t>
      </w:r>
      <w:r w:rsidR="00064492" w:rsidRPr="00064492">
        <w:rPr>
          <w:rFonts w:cs="Times New Roman"/>
          <w:i/>
          <w:iCs/>
          <w:color w:val="000000"/>
          <w:lang w:val="en-GB"/>
        </w:rPr>
        <w:t>et al.</w:t>
      </w:r>
      <w:r w:rsidR="00064492" w:rsidRPr="00064492">
        <w:rPr>
          <w:rFonts w:cs="Times New Roman"/>
          <w:color w:val="000000"/>
          <w:lang w:val="en-GB"/>
        </w:rPr>
        <w:t xml:space="preserve"> An assessment of data sources, data quality and changes in national forest monitoring capacities in the Global Forest Resources Assessment 2005–2020. </w:t>
      </w:r>
      <w:r w:rsidR="00064492" w:rsidRPr="00064492">
        <w:rPr>
          <w:rFonts w:cs="Times New Roman"/>
          <w:i/>
          <w:iCs/>
          <w:color w:val="000000"/>
          <w:lang w:val="en-GB"/>
        </w:rPr>
        <w:t>Environ. Res. Lett.</w:t>
      </w:r>
      <w:r w:rsidR="00064492" w:rsidRPr="00064492">
        <w:rPr>
          <w:rFonts w:cs="Times New Roman"/>
          <w:color w:val="000000"/>
          <w:lang w:val="en-GB"/>
        </w:rPr>
        <w:t xml:space="preserve"> </w:t>
      </w:r>
      <w:r w:rsidR="00064492" w:rsidRPr="00064492">
        <w:rPr>
          <w:rFonts w:cs="Times New Roman"/>
          <w:b/>
          <w:bCs/>
          <w:color w:val="000000"/>
          <w:lang w:val="en-GB"/>
        </w:rPr>
        <w:t>16</w:t>
      </w:r>
      <w:r w:rsidR="00064492" w:rsidRPr="00064492">
        <w:rPr>
          <w:rFonts w:cs="Times New Roman"/>
          <w:color w:val="000000"/>
          <w:lang w:val="en-GB"/>
        </w:rPr>
        <w:t>, 054029 (2021).</w:t>
      </w:r>
    </w:p>
    <w:p w14:paraId="021225A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w:t>
      </w:r>
      <w:r w:rsidRPr="00064492">
        <w:rPr>
          <w:rFonts w:cs="Times New Roman"/>
          <w:color w:val="000000"/>
          <w:lang w:val="en-GB"/>
        </w:rPr>
        <w:tab/>
      </w:r>
      <w:proofErr w:type="spellStart"/>
      <w:r w:rsidRPr="00064492">
        <w:rPr>
          <w:rFonts w:cs="Times New Roman"/>
          <w:color w:val="000000"/>
          <w:lang w:val="en-GB"/>
        </w:rPr>
        <w:t>Ameray</w:t>
      </w:r>
      <w:proofErr w:type="spellEnd"/>
      <w:r w:rsidRPr="00064492">
        <w:rPr>
          <w:rFonts w:cs="Times New Roman"/>
          <w:color w:val="000000"/>
          <w:lang w:val="en-GB"/>
        </w:rPr>
        <w:t xml:space="preserve">, A., Bergeron, Y., Valeria, O., Montoro Girona, M. &amp; </w:t>
      </w:r>
      <w:proofErr w:type="spellStart"/>
      <w:r w:rsidRPr="00064492">
        <w:rPr>
          <w:rFonts w:cs="Times New Roman"/>
          <w:color w:val="000000"/>
          <w:lang w:val="en-GB"/>
        </w:rPr>
        <w:t>Cavard</w:t>
      </w:r>
      <w:proofErr w:type="spellEnd"/>
      <w:r w:rsidRPr="00064492">
        <w:rPr>
          <w:rFonts w:cs="Times New Roman"/>
          <w:color w:val="000000"/>
          <w:lang w:val="en-GB"/>
        </w:rPr>
        <w:t xml:space="preserve">, X. Forest Carbon Management: </w:t>
      </w:r>
      <w:proofErr w:type="gramStart"/>
      <w:r w:rsidRPr="00064492">
        <w:rPr>
          <w:rFonts w:cs="Times New Roman"/>
          <w:color w:val="000000"/>
          <w:lang w:val="en-GB"/>
        </w:rPr>
        <w:t>a</w:t>
      </w:r>
      <w:proofErr w:type="gramEnd"/>
      <w:r w:rsidRPr="00064492">
        <w:rPr>
          <w:rFonts w:cs="Times New Roman"/>
          <w:color w:val="000000"/>
          <w:lang w:val="en-GB"/>
        </w:rPr>
        <w:t xml:space="preserve"> Review of Silvicultural Practices and Management Strategies Across Boreal, Temperate and Tropical Forests. </w:t>
      </w:r>
      <w:proofErr w:type="spellStart"/>
      <w:r w:rsidRPr="00064492">
        <w:rPr>
          <w:rFonts w:cs="Times New Roman"/>
          <w:i/>
          <w:iCs/>
          <w:color w:val="000000"/>
          <w:lang w:val="en-GB"/>
        </w:rPr>
        <w:t>Curr</w:t>
      </w:r>
      <w:proofErr w:type="spellEnd"/>
      <w:r w:rsidRPr="00064492">
        <w:rPr>
          <w:rFonts w:cs="Times New Roman"/>
          <w:i/>
          <w:iCs/>
          <w:color w:val="000000"/>
          <w:lang w:val="en-GB"/>
        </w:rPr>
        <w:t>. For. Rep.</w:t>
      </w:r>
      <w:r w:rsidRPr="00064492">
        <w:rPr>
          <w:rFonts w:cs="Times New Roman"/>
          <w:color w:val="000000"/>
          <w:lang w:val="en-GB"/>
        </w:rPr>
        <w:t xml:space="preserve"> </w:t>
      </w:r>
      <w:r w:rsidRPr="00064492">
        <w:rPr>
          <w:rFonts w:cs="Times New Roman"/>
          <w:b/>
          <w:bCs/>
          <w:color w:val="000000"/>
          <w:lang w:val="en-GB"/>
        </w:rPr>
        <w:t>7</w:t>
      </w:r>
      <w:r w:rsidRPr="00064492">
        <w:rPr>
          <w:rFonts w:cs="Times New Roman"/>
          <w:color w:val="000000"/>
          <w:lang w:val="en-GB"/>
        </w:rPr>
        <w:t>, 245–266 (2021).</w:t>
      </w:r>
    </w:p>
    <w:p w14:paraId="0D3A503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w:t>
      </w:r>
      <w:r w:rsidRPr="00064492">
        <w:rPr>
          <w:rFonts w:cs="Times New Roman"/>
          <w:color w:val="000000"/>
          <w:lang w:val="en-GB"/>
        </w:rPr>
        <w:tab/>
      </w:r>
      <w:proofErr w:type="spellStart"/>
      <w:r w:rsidRPr="00064492">
        <w:rPr>
          <w:rFonts w:cs="Times New Roman"/>
          <w:color w:val="000000"/>
          <w:lang w:val="en-GB"/>
        </w:rPr>
        <w:t>Favero</w:t>
      </w:r>
      <w:proofErr w:type="spellEnd"/>
      <w:r w:rsidRPr="00064492">
        <w:rPr>
          <w:rFonts w:cs="Times New Roman"/>
          <w:color w:val="000000"/>
          <w:lang w:val="en-GB"/>
        </w:rPr>
        <w:t xml:space="preserve">, A., </w:t>
      </w:r>
      <w:proofErr w:type="spellStart"/>
      <w:r w:rsidRPr="00064492">
        <w:rPr>
          <w:rFonts w:cs="Times New Roman"/>
          <w:color w:val="000000"/>
          <w:lang w:val="en-GB"/>
        </w:rPr>
        <w:t>Daigneault</w:t>
      </w:r>
      <w:proofErr w:type="spellEnd"/>
      <w:r w:rsidRPr="00064492">
        <w:rPr>
          <w:rFonts w:cs="Times New Roman"/>
          <w:color w:val="000000"/>
          <w:lang w:val="en-GB"/>
        </w:rPr>
        <w:t xml:space="preserve">, A. &amp; </w:t>
      </w:r>
      <w:proofErr w:type="spellStart"/>
      <w:r w:rsidRPr="00064492">
        <w:rPr>
          <w:rFonts w:cs="Times New Roman"/>
          <w:color w:val="000000"/>
          <w:lang w:val="en-GB"/>
        </w:rPr>
        <w:t>Sohngen</w:t>
      </w:r>
      <w:proofErr w:type="spellEnd"/>
      <w:r w:rsidRPr="00064492">
        <w:rPr>
          <w:rFonts w:cs="Times New Roman"/>
          <w:color w:val="000000"/>
          <w:lang w:val="en-GB"/>
        </w:rPr>
        <w:t xml:space="preserve">, B. Forests: Carbon sequestration, biomass energy, or both?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eaay6792 (2020).</w:t>
      </w:r>
    </w:p>
    <w:p w14:paraId="1123B60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w:t>
      </w:r>
      <w:r w:rsidRPr="00064492">
        <w:rPr>
          <w:rFonts w:cs="Times New Roman"/>
          <w:color w:val="000000"/>
          <w:lang w:val="en-GB"/>
        </w:rPr>
        <w:tab/>
      </w:r>
      <w:proofErr w:type="spellStart"/>
      <w:r w:rsidRPr="00064492">
        <w:rPr>
          <w:rFonts w:cs="Times New Roman"/>
          <w:color w:val="000000"/>
          <w:lang w:val="en-GB"/>
        </w:rPr>
        <w:t>Lindenmayer</w:t>
      </w:r>
      <w:proofErr w:type="spellEnd"/>
      <w:r w:rsidRPr="00064492">
        <w:rPr>
          <w:rFonts w:cs="Times New Roman"/>
          <w:color w:val="000000"/>
          <w:lang w:val="en-GB"/>
        </w:rPr>
        <w:t xml:space="preserve">, D. B., Franklin, J. F. &amp; Fischer, J. General management principles and a checklist of strategies to guide forest biodiversity conservation. </w:t>
      </w:r>
      <w:r w:rsidRPr="00064492">
        <w:rPr>
          <w:rFonts w:cs="Times New Roman"/>
          <w:i/>
          <w:iCs/>
          <w:color w:val="000000"/>
          <w:lang w:val="en-GB"/>
        </w:rPr>
        <w:t xml:space="preserve">Biol. </w:t>
      </w:r>
      <w:proofErr w:type="spellStart"/>
      <w:r w:rsidRPr="00064492">
        <w:rPr>
          <w:rFonts w:cs="Times New Roman"/>
          <w:i/>
          <w:iCs/>
          <w:color w:val="000000"/>
          <w:lang w:val="en-GB"/>
        </w:rPr>
        <w:t>Conserv</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131</w:t>
      </w:r>
      <w:r w:rsidRPr="00064492">
        <w:rPr>
          <w:rFonts w:cs="Times New Roman"/>
          <w:color w:val="000000"/>
          <w:lang w:val="en-GB"/>
        </w:rPr>
        <w:t>, 433–445 (2006).</w:t>
      </w:r>
    </w:p>
    <w:p w14:paraId="220A30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w:t>
      </w:r>
      <w:r w:rsidRPr="00064492">
        <w:rPr>
          <w:rFonts w:cs="Times New Roman"/>
          <w:color w:val="000000"/>
          <w:lang w:val="en-GB"/>
        </w:rPr>
        <w:tab/>
      </w:r>
      <w:proofErr w:type="spellStart"/>
      <w:r w:rsidRPr="00064492">
        <w:rPr>
          <w:rFonts w:cs="Times New Roman"/>
          <w:color w:val="000000"/>
          <w:lang w:val="en-GB"/>
        </w:rPr>
        <w:t>Oldekop</w:t>
      </w:r>
      <w:proofErr w:type="spellEnd"/>
      <w:r w:rsidRPr="00064492">
        <w:rPr>
          <w:rFonts w:cs="Times New Roman"/>
          <w:color w:val="000000"/>
          <w:lang w:val="en-GB"/>
        </w:rPr>
        <w:t xml:space="preserve">, J. A. </w:t>
      </w:r>
      <w:r w:rsidRPr="00064492">
        <w:rPr>
          <w:rFonts w:cs="Times New Roman"/>
          <w:i/>
          <w:iCs/>
          <w:color w:val="000000"/>
          <w:lang w:val="en-GB"/>
        </w:rPr>
        <w:t>et al.</w:t>
      </w:r>
      <w:r w:rsidRPr="00064492">
        <w:rPr>
          <w:rFonts w:cs="Times New Roman"/>
          <w:color w:val="000000"/>
          <w:lang w:val="en-GB"/>
        </w:rPr>
        <w:t xml:space="preserve"> Forest-linked livelihoods in a globalized world. </w:t>
      </w:r>
      <w:r w:rsidRPr="00064492">
        <w:rPr>
          <w:rFonts w:cs="Times New Roman"/>
          <w:i/>
          <w:iCs/>
          <w:color w:val="000000"/>
          <w:lang w:val="en-GB"/>
        </w:rPr>
        <w:t>Nat. Plants</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1400–1407 (2020).</w:t>
      </w:r>
    </w:p>
    <w:p w14:paraId="7BEFA72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6.</w:t>
      </w:r>
      <w:r w:rsidRPr="00064492">
        <w:rPr>
          <w:rFonts w:cs="Times New Roman"/>
          <w:color w:val="000000"/>
          <w:lang w:val="en-GB"/>
        </w:rPr>
        <w:tab/>
      </w:r>
      <w:proofErr w:type="spellStart"/>
      <w:r w:rsidRPr="00064492">
        <w:rPr>
          <w:rFonts w:cs="Times New Roman"/>
          <w:color w:val="000000"/>
          <w:lang w:val="en-GB"/>
        </w:rPr>
        <w:t>Rudel</w:t>
      </w:r>
      <w:proofErr w:type="spellEnd"/>
      <w:r w:rsidRPr="00064492">
        <w:rPr>
          <w:rFonts w:cs="Times New Roman"/>
          <w:color w:val="000000"/>
          <w:lang w:val="en-GB"/>
        </w:rPr>
        <w:t xml:space="preserve">, T. K., Sloan, S., </w:t>
      </w:r>
      <w:proofErr w:type="spellStart"/>
      <w:r w:rsidRPr="00064492">
        <w:rPr>
          <w:rFonts w:cs="Times New Roman"/>
          <w:color w:val="000000"/>
          <w:lang w:val="en-GB"/>
        </w:rPr>
        <w:t>Chazdon</w:t>
      </w:r>
      <w:proofErr w:type="spellEnd"/>
      <w:r w:rsidRPr="00064492">
        <w:rPr>
          <w:rFonts w:cs="Times New Roman"/>
          <w:color w:val="000000"/>
          <w:lang w:val="en-GB"/>
        </w:rPr>
        <w:t xml:space="preserve">, R. &amp; Grau, R. The drivers of tree cover expansion: Global, temperate, and tropical zone analyses. </w:t>
      </w:r>
      <w:r w:rsidRPr="00064492">
        <w:rPr>
          <w:rFonts w:cs="Times New Roman"/>
          <w:i/>
          <w:iCs/>
          <w:color w:val="000000"/>
          <w:lang w:val="en-GB"/>
        </w:rPr>
        <w:t>Land Use Policy</w:t>
      </w:r>
      <w:r w:rsidRPr="00064492">
        <w:rPr>
          <w:rFonts w:cs="Times New Roman"/>
          <w:color w:val="000000"/>
          <w:lang w:val="en-GB"/>
        </w:rPr>
        <w:t xml:space="preserve"> </w:t>
      </w:r>
      <w:r w:rsidRPr="00064492">
        <w:rPr>
          <w:rFonts w:cs="Times New Roman"/>
          <w:b/>
          <w:bCs/>
          <w:color w:val="000000"/>
          <w:lang w:val="en-GB"/>
        </w:rPr>
        <w:t>58</w:t>
      </w:r>
      <w:r w:rsidRPr="00064492">
        <w:rPr>
          <w:rFonts w:cs="Times New Roman"/>
          <w:color w:val="000000"/>
          <w:lang w:val="en-GB"/>
        </w:rPr>
        <w:t>, 502–513 (2016).</w:t>
      </w:r>
    </w:p>
    <w:p w14:paraId="33ECB9E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7.</w:t>
      </w:r>
      <w:r w:rsidRPr="00064492">
        <w:rPr>
          <w:rFonts w:cs="Times New Roman"/>
          <w:color w:val="000000"/>
          <w:lang w:val="en-GB"/>
        </w:rPr>
        <w:tab/>
        <w:t xml:space="preserve">Richards, P. &amp; </w:t>
      </w:r>
      <w:proofErr w:type="spellStart"/>
      <w:r w:rsidRPr="00064492">
        <w:rPr>
          <w:rFonts w:cs="Times New Roman"/>
          <w:color w:val="000000"/>
          <w:lang w:val="en-GB"/>
        </w:rPr>
        <w:t>VanWey</w:t>
      </w:r>
      <w:proofErr w:type="spellEnd"/>
      <w:r w:rsidRPr="00064492">
        <w:rPr>
          <w:rFonts w:cs="Times New Roman"/>
          <w:color w:val="000000"/>
          <w:lang w:val="en-GB"/>
        </w:rPr>
        <w:t xml:space="preserve">, L. Where Deforestation Leads to Urbanization: How Resource Extraction Is Leading to Urban Growth in the Brazilian Amazon. </w:t>
      </w:r>
      <w:r w:rsidRPr="00064492">
        <w:rPr>
          <w:rFonts w:cs="Times New Roman"/>
          <w:i/>
          <w:iCs/>
          <w:color w:val="000000"/>
          <w:lang w:val="en-GB"/>
        </w:rPr>
        <w:t xml:space="preserve">Ann. Assoc. Am. </w:t>
      </w:r>
      <w:proofErr w:type="spellStart"/>
      <w:r w:rsidRPr="00064492">
        <w:rPr>
          <w:rFonts w:cs="Times New Roman"/>
          <w:i/>
          <w:iCs/>
          <w:color w:val="000000"/>
          <w:lang w:val="en-GB"/>
        </w:rPr>
        <w:t>Geogr</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105</w:t>
      </w:r>
      <w:r w:rsidRPr="00064492">
        <w:rPr>
          <w:rFonts w:cs="Times New Roman"/>
          <w:color w:val="000000"/>
          <w:lang w:val="en-GB"/>
        </w:rPr>
        <w:t>, 806–823 (2015).</w:t>
      </w:r>
    </w:p>
    <w:p w14:paraId="1BA3D73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8.</w:t>
      </w:r>
      <w:r w:rsidRPr="00064492">
        <w:rPr>
          <w:rFonts w:cs="Times New Roman"/>
          <w:color w:val="000000"/>
          <w:lang w:val="en-GB"/>
        </w:rPr>
        <w:tab/>
      </w:r>
      <w:proofErr w:type="spellStart"/>
      <w:r w:rsidRPr="00064492">
        <w:rPr>
          <w:rFonts w:cs="Times New Roman"/>
          <w:color w:val="000000"/>
          <w:lang w:val="en-GB"/>
        </w:rPr>
        <w:t>Padoch</w:t>
      </w:r>
      <w:proofErr w:type="spellEnd"/>
      <w:r w:rsidRPr="00064492">
        <w:rPr>
          <w:rFonts w:cs="Times New Roman"/>
          <w:color w:val="000000"/>
          <w:lang w:val="en-GB"/>
        </w:rPr>
        <w:t xml:space="preserve">, C. </w:t>
      </w:r>
      <w:r w:rsidRPr="00064492">
        <w:rPr>
          <w:rFonts w:cs="Times New Roman"/>
          <w:i/>
          <w:iCs/>
          <w:color w:val="000000"/>
          <w:lang w:val="en-GB"/>
        </w:rPr>
        <w:t>et al.</w:t>
      </w:r>
      <w:r w:rsidRPr="00064492">
        <w:rPr>
          <w:rFonts w:cs="Times New Roman"/>
          <w:color w:val="000000"/>
          <w:lang w:val="en-GB"/>
        </w:rPr>
        <w:t xml:space="preserve"> The Demise of Swidden in Southeast Asia? Local Realities and Regional Ambiguities. </w:t>
      </w:r>
      <w:proofErr w:type="spellStart"/>
      <w:r w:rsidRPr="00064492">
        <w:rPr>
          <w:rFonts w:cs="Times New Roman"/>
          <w:i/>
          <w:iCs/>
          <w:color w:val="000000"/>
          <w:lang w:val="en-GB"/>
        </w:rPr>
        <w:t>Geogr</w:t>
      </w:r>
      <w:proofErr w:type="spellEnd"/>
      <w:r w:rsidRPr="00064492">
        <w:rPr>
          <w:rFonts w:cs="Times New Roman"/>
          <w:i/>
          <w:iCs/>
          <w:color w:val="000000"/>
          <w:lang w:val="en-GB"/>
        </w:rPr>
        <w:t xml:space="preserve">. </w:t>
      </w:r>
      <w:proofErr w:type="spellStart"/>
      <w:proofErr w:type="gramStart"/>
      <w:r w:rsidRPr="00064492">
        <w:rPr>
          <w:rFonts w:cs="Times New Roman"/>
          <w:i/>
          <w:iCs/>
          <w:color w:val="000000"/>
          <w:lang w:val="en-GB"/>
        </w:rPr>
        <w:t>Tidsskr</w:t>
      </w:r>
      <w:proofErr w:type="spellEnd"/>
      <w:r w:rsidRPr="00064492">
        <w:rPr>
          <w:rFonts w:cs="Times New Roman"/>
          <w:i/>
          <w:iCs/>
          <w:color w:val="000000"/>
          <w:lang w:val="en-GB"/>
        </w:rPr>
        <w:t>.-</w:t>
      </w:r>
      <w:proofErr w:type="gramEnd"/>
      <w:r w:rsidRPr="00064492">
        <w:rPr>
          <w:rFonts w:cs="Times New Roman"/>
          <w:i/>
          <w:iCs/>
          <w:color w:val="000000"/>
          <w:lang w:val="en-GB"/>
        </w:rPr>
        <w:t xml:space="preserve">Dan. J. </w:t>
      </w:r>
      <w:proofErr w:type="spellStart"/>
      <w:r w:rsidRPr="00064492">
        <w:rPr>
          <w:rFonts w:cs="Times New Roman"/>
          <w:i/>
          <w:iCs/>
          <w:color w:val="000000"/>
          <w:lang w:val="en-GB"/>
        </w:rPr>
        <w:t>Geogr</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107</w:t>
      </w:r>
      <w:r w:rsidRPr="00064492">
        <w:rPr>
          <w:rFonts w:cs="Times New Roman"/>
          <w:color w:val="000000"/>
          <w:lang w:val="en-GB"/>
        </w:rPr>
        <w:t>, 29–41 (2007).</w:t>
      </w:r>
    </w:p>
    <w:p w14:paraId="778410B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9.</w:t>
      </w:r>
      <w:r w:rsidRPr="00064492">
        <w:rPr>
          <w:rFonts w:cs="Times New Roman"/>
          <w:color w:val="000000"/>
          <w:lang w:val="en-GB"/>
        </w:rPr>
        <w:tab/>
        <w:t xml:space="preserve">Newton, P., Kinzer, A. T., Miller, D. C., </w:t>
      </w:r>
      <w:proofErr w:type="spellStart"/>
      <w:r w:rsidRPr="00064492">
        <w:rPr>
          <w:rFonts w:cs="Times New Roman"/>
          <w:color w:val="000000"/>
          <w:lang w:val="en-GB"/>
        </w:rPr>
        <w:t>Oldekop</w:t>
      </w:r>
      <w:proofErr w:type="spellEnd"/>
      <w:r w:rsidRPr="00064492">
        <w:rPr>
          <w:rFonts w:cs="Times New Roman"/>
          <w:color w:val="000000"/>
          <w:lang w:val="en-GB"/>
        </w:rPr>
        <w:t xml:space="preserve">, J. A. &amp; Agrawal, A. The Number and Spatial Distribution of Forest-Proximate People Globally. </w:t>
      </w:r>
      <w:r w:rsidRPr="00064492">
        <w:rPr>
          <w:rFonts w:cs="Times New Roman"/>
          <w:i/>
          <w:iCs/>
          <w:color w:val="000000"/>
          <w:lang w:val="en-GB"/>
        </w:rPr>
        <w:t>One Earth</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363–370 (2020).</w:t>
      </w:r>
    </w:p>
    <w:p w14:paraId="20828ECE"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10.</w:t>
      </w:r>
      <w:r w:rsidRPr="00064492">
        <w:rPr>
          <w:rFonts w:cs="Times New Roman"/>
          <w:color w:val="000000"/>
          <w:lang w:val="en-GB"/>
        </w:rPr>
        <w:tab/>
      </w:r>
      <w:proofErr w:type="spellStart"/>
      <w:r w:rsidRPr="00064492">
        <w:rPr>
          <w:rFonts w:cs="Times New Roman"/>
          <w:color w:val="000000"/>
          <w:lang w:val="en-GB"/>
        </w:rPr>
        <w:t>Radeloff</w:t>
      </w:r>
      <w:proofErr w:type="spellEnd"/>
      <w:r w:rsidRPr="00064492">
        <w:rPr>
          <w:rFonts w:cs="Times New Roman"/>
          <w:color w:val="000000"/>
          <w:lang w:val="en-GB"/>
        </w:rPr>
        <w:t xml:space="preserve">, V. C. </w:t>
      </w:r>
      <w:r w:rsidRPr="00064492">
        <w:rPr>
          <w:rFonts w:cs="Times New Roman"/>
          <w:i/>
          <w:iCs/>
          <w:color w:val="000000"/>
          <w:lang w:val="en-GB"/>
        </w:rPr>
        <w:t>et al.</w:t>
      </w:r>
      <w:r w:rsidRPr="00064492">
        <w:rPr>
          <w:rFonts w:cs="Times New Roman"/>
          <w:color w:val="000000"/>
          <w:lang w:val="en-GB"/>
        </w:rPr>
        <w:t xml:space="preserve"> THE WILDLAND–URBAN INTERFACE IN THE UNITED STATES. </w:t>
      </w:r>
      <w:r w:rsidRPr="00064492">
        <w:rPr>
          <w:rFonts w:cs="Times New Roman"/>
          <w:i/>
          <w:iCs/>
          <w:color w:val="000000"/>
          <w:lang w:val="en-GB"/>
        </w:rPr>
        <w:t>Ecol. Appl.</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799–805 (2005).</w:t>
      </w:r>
    </w:p>
    <w:p w14:paraId="4BAD49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11.</w:t>
      </w:r>
      <w:r w:rsidRPr="00064492">
        <w:rPr>
          <w:rFonts w:cs="Times New Roman"/>
          <w:color w:val="000000"/>
          <w:lang w:val="en-GB"/>
        </w:rPr>
        <w:tab/>
      </w:r>
      <w:proofErr w:type="spellStart"/>
      <w:r w:rsidRPr="00064492">
        <w:rPr>
          <w:rFonts w:cs="Times New Roman"/>
          <w:color w:val="000000"/>
          <w:lang w:val="en-GB"/>
        </w:rPr>
        <w:t>Carr</w:t>
      </w:r>
      <w:proofErr w:type="spellEnd"/>
      <w:r w:rsidRPr="00064492">
        <w:rPr>
          <w:rFonts w:cs="Times New Roman"/>
          <w:color w:val="000000"/>
          <w:lang w:val="en-GB"/>
        </w:rPr>
        <w:t xml:space="preserve">, D. </w:t>
      </w:r>
      <w:proofErr w:type="gramStart"/>
      <w:r w:rsidRPr="00064492">
        <w:rPr>
          <w:rFonts w:cs="Times New Roman"/>
          <w:color w:val="000000"/>
          <w:lang w:val="en-GB"/>
        </w:rPr>
        <w:t>Population</w:t>
      </w:r>
      <w:proofErr w:type="gramEnd"/>
      <w:r w:rsidRPr="00064492">
        <w:rPr>
          <w:rFonts w:cs="Times New Roman"/>
          <w:color w:val="000000"/>
          <w:lang w:val="en-GB"/>
        </w:rPr>
        <w:t xml:space="preserve"> and deforestation: why rural migration matters. </w:t>
      </w:r>
      <w:r w:rsidRPr="00064492">
        <w:rPr>
          <w:rFonts w:cs="Times New Roman"/>
          <w:i/>
          <w:iCs/>
          <w:color w:val="000000"/>
          <w:lang w:val="en-GB"/>
        </w:rPr>
        <w:t xml:space="preserve">Prog. Hum. </w:t>
      </w:r>
      <w:proofErr w:type="spellStart"/>
      <w:r w:rsidRPr="00064492">
        <w:rPr>
          <w:rFonts w:cs="Times New Roman"/>
          <w:i/>
          <w:iCs/>
          <w:color w:val="000000"/>
          <w:lang w:val="en-GB"/>
        </w:rPr>
        <w:t>Geogr</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33</w:t>
      </w:r>
      <w:r w:rsidRPr="00064492">
        <w:rPr>
          <w:rFonts w:cs="Times New Roman"/>
          <w:color w:val="000000"/>
          <w:lang w:val="en-GB"/>
        </w:rPr>
        <w:t>, 355–378 (2009).</w:t>
      </w:r>
    </w:p>
    <w:p w14:paraId="51EC9D5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12.</w:t>
      </w:r>
      <w:r w:rsidRPr="00064492">
        <w:rPr>
          <w:rFonts w:cs="Times New Roman"/>
          <w:color w:val="000000"/>
          <w:lang w:val="en-GB"/>
        </w:rPr>
        <w:tab/>
      </w:r>
      <w:proofErr w:type="spellStart"/>
      <w:r w:rsidRPr="00064492">
        <w:rPr>
          <w:rFonts w:cs="Times New Roman"/>
          <w:color w:val="000000"/>
          <w:lang w:val="en-GB"/>
        </w:rPr>
        <w:t>DeFries</w:t>
      </w:r>
      <w:proofErr w:type="spellEnd"/>
      <w:r w:rsidRPr="00064492">
        <w:rPr>
          <w:rFonts w:cs="Times New Roman"/>
          <w:color w:val="000000"/>
          <w:lang w:val="en-GB"/>
        </w:rPr>
        <w:t xml:space="preserve">, R. S., </w:t>
      </w:r>
      <w:proofErr w:type="spellStart"/>
      <w:r w:rsidRPr="00064492">
        <w:rPr>
          <w:rFonts w:cs="Times New Roman"/>
          <w:color w:val="000000"/>
          <w:lang w:val="en-GB"/>
        </w:rPr>
        <w:t>Rudel</w:t>
      </w:r>
      <w:proofErr w:type="spellEnd"/>
      <w:r w:rsidRPr="00064492">
        <w:rPr>
          <w:rFonts w:cs="Times New Roman"/>
          <w:color w:val="000000"/>
          <w:lang w:val="en-GB"/>
        </w:rPr>
        <w:t xml:space="preserve">, T., </w:t>
      </w:r>
      <w:proofErr w:type="spellStart"/>
      <w:r w:rsidRPr="00064492">
        <w:rPr>
          <w:rFonts w:cs="Times New Roman"/>
          <w:color w:val="000000"/>
          <w:lang w:val="en-GB"/>
        </w:rPr>
        <w:t>Uriarte</w:t>
      </w:r>
      <w:proofErr w:type="spellEnd"/>
      <w:r w:rsidRPr="00064492">
        <w:rPr>
          <w:rFonts w:cs="Times New Roman"/>
          <w:color w:val="000000"/>
          <w:lang w:val="en-GB"/>
        </w:rPr>
        <w:t xml:space="preserve">, M. &amp; Hansen, M. Deforestation driven by urban population growth and agricultural trade in the twenty-first century. </w:t>
      </w:r>
      <w:r w:rsidRPr="00064492">
        <w:rPr>
          <w:rFonts w:cs="Times New Roman"/>
          <w:i/>
          <w:iCs/>
          <w:color w:val="000000"/>
          <w:lang w:val="en-GB"/>
        </w:rPr>
        <w:t xml:space="preserve">Nat. </w:t>
      </w:r>
      <w:proofErr w:type="spellStart"/>
      <w:r w:rsidRPr="00064492">
        <w:rPr>
          <w:rFonts w:cs="Times New Roman"/>
          <w:i/>
          <w:iCs/>
          <w:color w:val="000000"/>
          <w:lang w:val="en-GB"/>
        </w:rPr>
        <w:t>Geosci</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178–181 (2010).</w:t>
      </w:r>
    </w:p>
    <w:p w14:paraId="7D5BEB2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13.</w:t>
      </w:r>
      <w:r w:rsidRPr="00064492">
        <w:rPr>
          <w:rFonts w:cs="Times New Roman"/>
          <w:color w:val="000000"/>
          <w:lang w:val="en-GB"/>
        </w:rPr>
        <w:tab/>
        <w:t xml:space="preserve">Adams, C., Rodrigues, S. T., </w:t>
      </w:r>
      <w:proofErr w:type="spellStart"/>
      <w:r w:rsidRPr="00064492">
        <w:rPr>
          <w:rFonts w:cs="Times New Roman"/>
          <w:color w:val="000000"/>
          <w:lang w:val="en-GB"/>
        </w:rPr>
        <w:t>Calmon</w:t>
      </w:r>
      <w:proofErr w:type="spellEnd"/>
      <w:r w:rsidRPr="00064492">
        <w:rPr>
          <w:rFonts w:cs="Times New Roman"/>
          <w:color w:val="000000"/>
          <w:lang w:val="en-GB"/>
        </w:rPr>
        <w:t xml:space="preserve">, M. &amp; Kumar, C. Impacts of large‐scale forest restoration on socioeconomic status and local livelihoods: what we know and do not know. </w:t>
      </w:r>
      <w:proofErr w:type="spellStart"/>
      <w:r w:rsidRPr="00064492">
        <w:rPr>
          <w:rFonts w:cs="Times New Roman"/>
          <w:i/>
          <w:iCs/>
          <w:color w:val="000000"/>
          <w:lang w:val="en-GB"/>
        </w:rPr>
        <w:t>Biotropica</w:t>
      </w:r>
      <w:proofErr w:type="spellEnd"/>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731–744 (2016).</w:t>
      </w:r>
    </w:p>
    <w:p w14:paraId="4A589F3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14.</w:t>
      </w:r>
      <w:r w:rsidRPr="00064492">
        <w:rPr>
          <w:rFonts w:cs="Times New Roman"/>
          <w:color w:val="000000"/>
          <w:lang w:val="en-GB"/>
        </w:rPr>
        <w:tab/>
      </w:r>
      <w:r w:rsidRPr="00064492">
        <w:rPr>
          <w:rFonts w:cs="Times New Roman"/>
          <w:i/>
          <w:iCs/>
          <w:color w:val="000000"/>
          <w:lang w:val="en-GB"/>
        </w:rPr>
        <w:t>Seeing the Forest and the Trees: Human-Environment Interactions in Forest Ecosystems</w:t>
      </w:r>
      <w:r w:rsidRPr="00064492">
        <w:rPr>
          <w:rFonts w:cs="Times New Roman"/>
          <w:color w:val="000000"/>
          <w:lang w:val="en-GB"/>
        </w:rPr>
        <w:t>. (The MIT Press, 2005). doi:10.7551/</w:t>
      </w:r>
      <w:proofErr w:type="spellStart"/>
      <w:r w:rsidRPr="00064492">
        <w:rPr>
          <w:rFonts w:cs="Times New Roman"/>
          <w:color w:val="000000"/>
          <w:lang w:val="en-GB"/>
        </w:rPr>
        <w:t>mitpress</w:t>
      </w:r>
      <w:proofErr w:type="spellEnd"/>
      <w:r w:rsidRPr="00064492">
        <w:rPr>
          <w:rFonts w:cs="Times New Roman"/>
          <w:color w:val="000000"/>
          <w:lang w:val="en-GB"/>
        </w:rPr>
        <w:t>/6140.001.0001.</w:t>
      </w:r>
    </w:p>
    <w:p w14:paraId="44DFEFD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15.</w:t>
      </w:r>
      <w:r w:rsidRPr="00064492">
        <w:rPr>
          <w:rFonts w:cs="Times New Roman"/>
          <w:color w:val="000000"/>
          <w:lang w:val="en-GB"/>
        </w:rPr>
        <w:tab/>
      </w:r>
      <w:proofErr w:type="spellStart"/>
      <w:r w:rsidRPr="00064492">
        <w:rPr>
          <w:rFonts w:cs="Times New Roman"/>
          <w:color w:val="000000"/>
          <w:lang w:val="en-GB"/>
        </w:rPr>
        <w:t>Grammatikopoulou</w:t>
      </w:r>
      <w:proofErr w:type="spellEnd"/>
      <w:r w:rsidRPr="00064492">
        <w:rPr>
          <w:rFonts w:cs="Times New Roman"/>
          <w:color w:val="000000"/>
          <w:lang w:val="en-GB"/>
        </w:rPr>
        <w:t xml:space="preserve">, I. &amp; </w:t>
      </w:r>
      <w:proofErr w:type="spellStart"/>
      <w:r w:rsidRPr="00064492">
        <w:rPr>
          <w:rFonts w:cs="Times New Roman"/>
          <w:color w:val="000000"/>
          <w:lang w:val="en-GB"/>
        </w:rPr>
        <w:t>Vačkářová</w:t>
      </w:r>
      <w:proofErr w:type="spellEnd"/>
      <w:r w:rsidRPr="00064492">
        <w:rPr>
          <w:rFonts w:cs="Times New Roman"/>
          <w:color w:val="000000"/>
          <w:lang w:val="en-GB"/>
        </w:rPr>
        <w:t xml:space="preserve">, D. The value of forest ecosystem services: A meta-analysis at the European scale and application to national ecosystem accounting. </w:t>
      </w:r>
      <w:proofErr w:type="spellStart"/>
      <w:r w:rsidRPr="00064492">
        <w:rPr>
          <w:rFonts w:cs="Times New Roman"/>
          <w:i/>
          <w:iCs/>
          <w:color w:val="000000"/>
          <w:lang w:val="en-GB"/>
        </w:rPr>
        <w:t>Ecosyst</w:t>
      </w:r>
      <w:proofErr w:type="spellEnd"/>
      <w:r w:rsidRPr="00064492">
        <w:rPr>
          <w:rFonts w:cs="Times New Roman"/>
          <w:i/>
          <w:iCs/>
          <w:color w:val="000000"/>
          <w:lang w:val="en-GB"/>
        </w:rPr>
        <w:t>. Serv.</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101262 (2021).</w:t>
      </w:r>
    </w:p>
    <w:p w14:paraId="5E01118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16.</w:t>
      </w:r>
      <w:r w:rsidRPr="00064492">
        <w:rPr>
          <w:rFonts w:cs="Times New Roman"/>
          <w:color w:val="000000"/>
          <w:lang w:val="en-GB"/>
        </w:rPr>
        <w:tab/>
        <w:t xml:space="preserve">Taye, F. A. </w:t>
      </w:r>
      <w:r w:rsidRPr="00064492">
        <w:rPr>
          <w:rFonts w:cs="Times New Roman"/>
          <w:i/>
          <w:iCs/>
          <w:color w:val="000000"/>
          <w:lang w:val="en-GB"/>
        </w:rPr>
        <w:t>et al.</w:t>
      </w:r>
      <w:r w:rsidRPr="00064492">
        <w:rPr>
          <w:rFonts w:cs="Times New Roman"/>
          <w:color w:val="000000"/>
          <w:lang w:val="en-GB"/>
        </w:rPr>
        <w:t xml:space="preserve"> The economic values of global forest ecosystem services: A meta-analysis. </w:t>
      </w:r>
      <w:r w:rsidRPr="00064492">
        <w:rPr>
          <w:rFonts w:cs="Times New Roman"/>
          <w:i/>
          <w:iCs/>
          <w:color w:val="000000"/>
          <w:lang w:val="en-GB"/>
        </w:rPr>
        <w:t>Ecol. Econ.</w:t>
      </w:r>
      <w:r w:rsidRPr="00064492">
        <w:rPr>
          <w:rFonts w:cs="Times New Roman"/>
          <w:color w:val="000000"/>
          <w:lang w:val="en-GB"/>
        </w:rPr>
        <w:t xml:space="preserve"> </w:t>
      </w:r>
      <w:r w:rsidRPr="00064492">
        <w:rPr>
          <w:rFonts w:cs="Times New Roman"/>
          <w:b/>
          <w:bCs/>
          <w:color w:val="000000"/>
          <w:lang w:val="en-GB"/>
        </w:rPr>
        <w:t>189</w:t>
      </w:r>
      <w:r w:rsidRPr="00064492">
        <w:rPr>
          <w:rFonts w:cs="Times New Roman"/>
          <w:color w:val="000000"/>
          <w:lang w:val="en-GB"/>
        </w:rPr>
        <w:t>, 107145 (2021).</w:t>
      </w:r>
    </w:p>
    <w:p w14:paraId="6A0A3CA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17.</w:t>
      </w:r>
      <w:r w:rsidRPr="00064492">
        <w:rPr>
          <w:rFonts w:cs="Times New Roman"/>
          <w:color w:val="000000"/>
          <w:lang w:val="en-GB"/>
        </w:rPr>
        <w:tab/>
        <w:t xml:space="preserve">Sayer, J. </w:t>
      </w:r>
      <w:r w:rsidRPr="00064492">
        <w:rPr>
          <w:rFonts w:cs="Times New Roman"/>
          <w:i/>
          <w:iCs/>
          <w:color w:val="000000"/>
          <w:lang w:val="en-GB"/>
        </w:rPr>
        <w:t>et al.</w:t>
      </w:r>
      <w:r w:rsidRPr="00064492">
        <w:rPr>
          <w:rFonts w:cs="Times New Roman"/>
          <w:color w:val="000000"/>
          <w:lang w:val="en-GB"/>
        </w:rPr>
        <w:t xml:space="preserve"> Ten principles for a landscape approach to reconciling agriculture, conservation, and other competing land uses.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110</w:t>
      </w:r>
      <w:r w:rsidRPr="00064492">
        <w:rPr>
          <w:rFonts w:cs="Times New Roman"/>
          <w:color w:val="000000"/>
          <w:lang w:val="en-GB"/>
        </w:rPr>
        <w:t>, 8349–8356 (2013).</w:t>
      </w:r>
    </w:p>
    <w:p w14:paraId="25C515D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18.</w:t>
      </w:r>
      <w:r w:rsidRPr="00064492">
        <w:rPr>
          <w:rFonts w:cs="Times New Roman"/>
          <w:color w:val="000000"/>
          <w:lang w:val="en-GB"/>
        </w:rPr>
        <w:tab/>
        <w:t>Gómez-</w:t>
      </w:r>
      <w:proofErr w:type="spellStart"/>
      <w:r w:rsidRPr="00064492">
        <w:rPr>
          <w:rFonts w:cs="Times New Roman"/>
          <w:color w:val="000000"/>
          <w:lang w:val="en-GB"/>
        </w:rPr>
        <w:t>Baggethun</w:t>
      </w:r>
      <w:proofErr w:type="spellEnd"/>
      <w:r w:rsidRPr="00064492">
        <w:rPr>
          <w:rFonts w:cs="Times New Roman"/>
          <w:color w:val="000000"/>
          <w:lang w:val="en-GB"/>
        </w:rPr>
        <w:t xml:space="preserve">, E. &amp; Reyes-García, V. Reinterpreting Change in Traditional Ecological Knowledge. </w:t>
      </w:r>
      <w:r w:rsidRPr="00064492">
        <w:rPr>
          <w:rFonts w:cs="Times New Roman"/>
          <w:i/>
          <w:iCs/>
          <w:color w:val="000000"/>
          <w:lang w:val="en-GB"/>
        </w:rPr>
        <w:t>Hum. Ecol.</w:t>
      </w:r>
      <w:r w:rsidRPr="00064492">
        <w:rPr>
          <w:rFonts w:cs="Times New Roman"/>
          <w:color w:val="000000"/>
          <w:lang w:val="en-GB"/>
        </w:rPr>
        <w:t xml:space="preserve"> </w:t>
      </w:r>
      <w:r w:rsidRPr="00064492">
        <w:rPr>
          <w:rFonts w:cs="Times New Roman"/>
          <w:b/>
          <w:bCs/>
          <w:color w:val="000000"/>
          <w:lang w:val="en-GB"/>
        </w:rPr>
        <w:t>41</w:t>
      </w:r>
      <w:r w:rsidRPr="00064492">
        <w:rPr>
          <w:rFonts w:cs="Times New Roman"/>
          <w:color w:val="000000"/>
          <w:lang w:val="en-GB"/>
        </w:rPr>
        <w:t>, 643–647 (2013).</w:t>
      </w:r>
    </w:p>
    <w:p w14:paraId="14E32CF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19.</w:t>
      </w:r>
      <w:r w:rsidRPr="00064492">
        <w:rPr>
          <w:rFonts w:cs="Times New Roman"/>
          <w:color w:val="000000"/>
          <w:lang w:val="en-GB"/>
        </w:rPr>
        <w:tab/>
      </w:r>
      <w:proofErr w:type="spellStart"/>
      <w:r w:rsidRPr="00064492">
        <w:rPr>
          <w:rFonts w:cs="Times New Roman"/>
          <w:color w:val="000000"/>
          <w:lang w:val="en-GB"/>
        </w:rPr>
        <w:t>Persha</w:t>
      </w:r>
      <w:proofErr w:type="spellEnd"/>
      <w:r w:rsidRPr="00064492">
        <w:rPr>
          <w:rFonts w:cs="Times New Roman"/>
          <w:color w:val="000000"/>
          <w:lang w:val="en-GB"/>
        </w:rPr>
        <w:t xml:space="preserve">, L., Agrawal, A. &amp; </w:t>
      </w:r>
      <w:proofErr w:type="spellStart"/>
      <w:r w:rsidRPr="00064492">
        <w:rPr>
          <w:rFonts w:cs="Times New Roman"/>
          <w:color w:val="000000"/>
          <w:lang w:val="en-GB"/>
        </w:rPr>
        <w:t>Chhatre</w:t>
      </w:r>
      <w:proofErr w:type="spellEnd"/>
      <w:r w:rsidRPr="00064492">
        <w:rPr>
          <w:rFonts w:cs="Times New Roman"/>
          <w:color w:val="000000"/>
          <w:lang w:val="en-GB"/>
        </w:rPr>
        <w:t xml:space="preserve">, A. Social and Ecological Synergy: Local Rulemaking, Forest Livelihoods, and Biodiversity Conservation.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331</w:t>
      </w:r>
      <w:r w:rsidRPr="00064492">
        <w:rPr>
          <w:rFonts w:cs="Times New Roman"/>
          <w:color w:val="000000"/>
          <w:lang w:val="en-GB"/>
        </w:rPr>
        <w:t>, 1606–1608 (2011).</w:t>
      </w:r>
    </w:p>
    <w:p w14:paraId="6A4126D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20.</w:t>
      </w:r>
      <w:r w:rsidRPr="00064492">
        <w:rPr>
          <w:rFonts w:cs="Times New Roman"/>
          <w:color w:val="000000"/>
          <w:lang w:val="en-GB"/>
        </w:rPr>
        <w:tab/>
        <w:t xml:space="preserve">Fuente, B. D. L. </w:t>
      </w:r>
      <w:r w:rsidRPr="00064492">
        <w:rPr>
          <w:rFonts w:cs="Times New Roman"/>
          <w:i/>
          <w:iCs/>
          <w:color w:val="000000"/>
          <w:lang w:val="en-GB"/>
        </w:rPr>
        <w:t>et al.</w:t>
      </w:r>
      <w:r w:rsidRPr="00064492">
        <w:rPr>
          <w:rFonts w:cs="Times New Roman"/>
          <w:color w:val="000000"/>
          <w:lang w:val="en-GB"/>
        </w:rPr>
        <w:t xml:space="preserve"> Built-up areas within and around protected areas: Global patterns and 40-year trends. </w:t>
      </w:r>
      <w:r w:rsidRPr="00064492">
        <w:rPr>
          <w:rFonts w:cs="Times New Roman"/>
          <w:i/>
          <w:iCs/>
          <w:color w:val="000000"/>
          <w:lang w:val="en-GB"/>
        </w:rPr>
        <w:t xml:space="preserve">Glob. Ecol. </w:t>
      </w:r>
      <w:proofErr w:type="spellStart"/>
      <w:r w:rsidRPr="00064492">
        <w:rPr>
          <w:rFonts w:cs="Times New Roman"/>
          <w:i/>
          <w:iCs/>
          <w:color w:val="000000"/>
          <w:lang w:val="en-GB"/>
        </w:rPr>
        <w:t>Conserv</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24</w:t>
      </w:r>
      <w:r w:rsidRPr="00064492">
        <w:rPr>
          <w:rFonts w:cs="Times New Roman"/>
          <w:color w:val="000000"/>
          <w:lang w:val="en-GB"/>
        </w:rPr>
        <w:t>, e01291 (2020).</w:t>
      </w:r>
    </w:p>
    <w:p w14:paraId="607B226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21.</w:t>
      </w:r>
      <w:r w:rsidRPr="00064492">
        <w:rPr>
          <w:rFonts w:cs="Times New Roman"/>
          <w:color w:val="000000"/>
          <w:lang w:val="en-GB"/>
        </w:rPr>
        <w:tab/>
      </w:r>
      <w:proofErr w:type="spellStart"/>
      <w:r w:rsidRPr="00064492">
        <w:rPr>
          <w:rFonts w:cs="Times New Roman"/>
          <w:color w:val="000000"/>
          <w:lang w:val="en-GB"/>
        </w:rPr>
        <w:t>Scanes</w:t>
      </w:r>
      <w:proofErr w:type="spellEnd"/>
      <w:r w:rsidRPr="00064492">
        <w:rPr>
          <w:rFonts w:cs="Times New Roman"/>
          <w:color w:val="000000"/>
          <w:lang w:val="en-GB"/>
        </w:rPr>
        <w:t xml:space="preserve">, C. G. Human Activity and Habitat Loss: Destruction, Fragmentation, and Degradation. in </w:t>
      </w:r>
      <w:r w:rsidRPr="00064492">
        <w:rPr>
          <w:rFonts w:cs="Times New Roman"/>
          <w:i/>
          <w:iCs/>
          <w:color w:val="000000"/>
          <w:lang w:val="en-GB"/>
        </w:rPr>
        <w:t>Animals and Human Society</w:t>
      </w:r>
      <w:r w:rsidRPr="00064492">
        <w:rPr>
          <w:rFonts w:cs="Times New Roman"/>
          <w:color w:val="000000"/>
          <w:lang w:val="en-GB"/>
        </w:rPr>
        <w:t xml:space="preserve"> 451–482 (Elsevier, 2018). doi:10.1016/B978-0-12-805247-1.00026-5.</w:t>
      </w:r>
    </w:p>
    <w:p w14:paraId="6EE29FC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22.</w:t>
      </w:r>
      <w:r w:rsidRPr="00064492">
        <w:rPr>
          <w:rFonts w:cs="Times New Roman"/>
          <w:color w:val="000000"/>
          <w:lang w:val="en-GB"/>
        </w:rPr>
        <w:tab/>
        <w:t xml:space="preserve">Bourgoin, C. </w:t>
      </w:r>
      <w:r w:rsidRPr="00064492">
        <w:rPr>
          <w:rFonts w:cs="Times New Roman"/>
          <w:i/>
          <w:iCs/>
          <w:color w:val="000000"/>
          <w:lang w:val="en-GB"/>
        </w:rPr>
        <w:t>et al.</w:t>
      </w:r>
      <w:r w:rsidRPr="00064492">
        <w:rPr>
          <w:rFonts w:cs="Times New Roman"/>
          <w:color w:val="000000"/>
          <w:lang w:val="en-GB"/>
        </w:rPr>
        <w:t xml:space="preserve"> Human degradation of tropical moist forests is greater than previously estimated.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631</w:t>
      </w:r>
      <w:r w:rsidRPr="00064492">
        <w:rPr>
          <w:rFonts w:cs="Times New Roman"/>
          <w:color w:val="000000"/>
          <w:lang w:val="en-GB"/>
        </w:rPr>
        <w:t>, 570–576 (2024).</w:t>
      </w:r>
    </w:p>
    <w:p w14:paraId="07188C8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23.</w:t>
      </w:r>
      <w:r w:rsidRPr="00064492">
        <w:rPr>
          <w:rFonts w:cs="Times New Roman"/>
          <w:color w:val="000000"/>
          <w:lang w:val="en-GB"/>
        </w:rPr>
        <w:tab/>
        <w:t xml:space="preserve">Decker, D. J. </w:t>
      </w:r>
      <w:r w:rsidRPr="00064492">
        <w:rPr>
          <w:rFonts w:cs="Times New Roman"/>
          <w:i/>
          <w:iCs/>
          <w:color w:val="000000"/>
          <w:lang w:val="en-GB"/>
        </w:rPr>
        <w:t>et al.</w:t>
      </w:r>
      <w:r w:rsidRPr="00064492">
        <w:rPr>
          <w:rFonts w:cs="Times New Roman"/>
          <w:color w:val="000000"/>
          <w:lang w:val="en-GB"/>
        </w:rPr>
        <w:t xml:space="preserve"> Understanding Risk Perceptions to Enhance Communication about Human-Wildlife Interactions and the Impacts of Zoonotic Disease. </w:t>
      </w:r>
      <w:r w:rsidRPr="00064492">
        <w:rPr>
          <w:rFonts w:cs="Times New Roman"/>
          <w:i/>
          <w:iCs/>
          <w:color w:val="000000"/>
          <w:lang w:val="en-GB"/>
        </w:rPr>
        <w:t>ILAR J.</w:t>
      </w:r>
      <w:r w:rsidRPr="00064492">
        <w:rPr>
          <w:rFonts w:cs="Times New Roman"/>
          <w:color w:val="000000"/>
          <w:lang w:val="en-GB"/>
        </w:rPr>
        <w:t xml:space="preserve"> </w:t>
      </w:r>
      <w:r w:rsidRPr="00064492">
        <w:rPr>
          <w:rFonts w:cs="Times New Roman"/>
          <w:b/>
          <w:bCs/>
          <w:color w:val="000000"/>
          <w:lang w:val="en-GB"/>
        </w:rPr>
        <w:t>51</w:t>
      </w:r>
      <w:r w:rsidRPr="00064492">
        <w:rPr>
          <w:rFonts w:cs="Times New Roman"/>
          <w:color w:val="000000"/>
          <w:lang w:val="en-GB"/>
        </w:rPr>
        <w:t>, 255–261 (2010).</w:t>
      </w:r>
    </w:p>
    <w:p w14:paraId="53D30A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24.</w:t>
      </w:r>
      <w:r w:rsidRPr="00064492">
        <w:rPr>
          <w:rFonts w:cs="Times New Roman"/>
          <w:color w:val="000000"/>
          <w:lang w:val="en-GB"/>
        </w:rPr>
        <w:tab/>
        <w:t xml:space="preserve">Kang, M. </w:t>
      </w:r>
      <w:r w:rsidRPr="00064492">
        <w:rPr>
          <w:rFonts w:cs="Times New Roman"/>
          <w:i/>
          <w:iCs/>
          <w:color w:val="000000"/>
          <w:lang w:val="en-GB"/>
        </w:rPr>
        <w:t>et al.</w:t>
      </w:r>
      <w:r w:rsidRPr="00064492">
        <w:rPr>
          <w:rFonts w:cs="Times New Roman"/>
          <w:color w:val="000000"/>
          <w:lang w:val="en-GB"/>
        </w:rPr>
        <w:t xml:space="preserve"> Zoonotic infections by avian influenza virus: changing global epidemiology, investigation, and control. </w:t>
      </w:r>
      <w:r w:rsidRPr="00064492">
        <w:rPr>
          <w:rFonts w:cs="Times New Roman"/>
          <w:i/>
          <w:iCs/>
          <w:color w:val="000000"/>
          <w:lang w:val="en-GB"/>
        </w:rPr>
        <w:t>Lancet Infect. Dis.</w:t>
      </w:r>
      <w:r w:rsidRPr="00064492">
        <w:rPr>
          <w:rFonts w:cs="Times New Roman"/>
          <w:color w:val="000000"/>
          <w:lang w:val="en-GB"/>
        </w:rPr>
        <w:t xml:space="preserve"> S1473309924002342 (2024) doi:10.1016/S1473-3099(24)00234-2.</w:t>
      </w:r>
    </w:p>
    <w:p w14:paraId="6242ED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25.</w:t>
      </w:r>
      <w:r w:rsidRPr="00064492">
        <w:rPr>
          <w:rFonts w:cs="Times New Roman"/>
          <w:color w:val="000000"/>
          <w:lang w:val="en-GB"/>
        </w:rPr>
        <w:tab/>
      </w:r>
      <w:proofErr w:type="spellStart"/>
      <w:r w:rsidRPr="00064492">
        <w:rPr>
          <w:rFonts w:cs="Times New Roman"/>
          <w:color w:val="000000"/>
          <w:lang w:val="en-GB"/>
        </w:rPr>
        <w:t>Mitjà</w:t>
      </w:r>
      <w:proofErr w:type="spellEnd"/>
      <w:r w:rsidRPr="00064492">
        <w:rPr>
          <w:rFonts w:cs="Times New Roman"/>
          <w:color w:val="000000"/>
          <w:lang w:val="en-GB"/>
        </w:rPr>
        <w:t xml:space="preserve">, O. </w:t>
      </w:r>
      <w:r w:rsidRPr="00064492">
        <w:rPr>
          <w:rFonts w:cs="Times New Roman"/>
          <w:i/>
          <w:iCs/>
          <w:color w:val="000000"/>
          <w:lang w:val="en-GB"/>
        </w:rPr>
        <w:t>et al.</w:t>
      </w:r>
      <w:r w:rsidRPr="00064492">
        <w:rPr>
          <w:rFonts w:cs="Times New Roman"/>
          <w:color w:val="000000"/>
          <w:lang w:val="en-GB"/>
        </w:rPr>
        <w:t xml:space="preserve"> </w:t>
      </w:r>
      <w:proofErr w:type="spellStart"/>
      <w:r w:rsidRPr="00064492">
        <w:rPr>
          <w:rFonts w:cs="Times New Roman"/>
          <w:color w:val="000000"/>
          <w:lang w:val="en-GB"/>
        </w:rPr>
        <w:t>Mpox</w:t>
      </w:r>
      <w:proofErr w:type="spellEnd"/>
      <w:r w:rsidRPr="00064492">
        <w:rPr>
          <w:rFonts w:cs="Times New Roman"/>
          <w:color w:val="000000"/>
          <w:lang w:val="en-GB"/>
        </w:rPr>
        <w:t xml:space="preserve"> in people with advanced HIV infection: a global case series. </w:t>
      </w:r>
      <w:r w:rsidRPr="00064492">
        <w:rPr>
          <w:rFonts w:cs="Times New Roman"/>
          <w:i/>
          <w:iCs/>
          <w:color w:val="000000"/>
          <w:lang w:val="en-GB"/>
        </w:rPr>
        <w:t>The Lancet</w:t>
      </w:r>
      <w:r w:rsidRPr="00064492">
        <w:rPr>
          <w:rFonts w:cs="Times New Roman"/>
          <w:color w:val="000000"/>
          <w:lang w:val="en-GB"/>
        </w:rPr>
        <w:t xml:space="preserve"> </w:t>
      </w:r>
      <w:r w:rsidRPr="00064492">
        <w:rPr>
          <w:rFonts w:cs="Times New Roman"/>
          <w:b/>
          <w:bCs/>
          <w:color w:val="000000"/>
          <w:lang w:val="en-GB"/>
        </w:rPr>
        <w:t>401</w:t>
      </w:r>
      <w:r w:rsidRPr="00064492">
        <w:rPr>
          <w:rFonts w:cs="Times New Roman"/>
          <w:color w:val="000000"/>
          <w:lang w:val="en-GB"/>
        </w:rPr>
        <w:t>, 939–949 (2023).</w:t>
      </w:r>
    </w:p>
    <w:p w14:paraId="3CA130A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26.</w:t>
      </w:r>
      <w:r w:rsidRPr="00064492">
        <w:rPr>
          <w:rFonts w:cs="Times New Roman"/>
          <w:color w:val="000000"/>
          <w:lang w:val="en-GB"/>
        </w:rPr>
        <w:tab/>
        <w:t xml:space="preserve">Soman Pillai, V., Krishna, G. &amp; </w:t>
      </w:r>
      <w:proofErr w:type="spellStart"/>
      <w:r w:rsidRPr="00064492">
        <w:rPr>
          <w:rFonts w:cs="Times New Roman"/>
          <w:color w:val="000000"/>
          <w:lang w:val="en-GB"/>
        </w:rPr>
        <w:t>Valiya</w:t>
      </w:r>
      <w:proofErr w:type="spellEnd"/>
      <w:r w:rsidRPr="00064492">
        <w:rPr>
          <w:rFonts w:cs="Times New Roman"/>
          <w:color w:val="000000"/>
          <w:lang w:val="en-GB"/>
        </w:rPr>
        <w:t xml:space="preserve"> </w:t>
      </w:r>
      <w:proofErr w:type="spellStart"/>
      <w:r w:rsidRPr="00064492">
        <w:rPr>
          <w:rFonts w:cs="Times New Roman"/>
          <w:color w:val="000000"/>
          <w:lang w:val="en-GB"/>
        </w:rPr>
        <w:t>Veettil</w:t>
      </w:r>
      <w:proofErr w:type="spellEnd"/>
      <w:r w:rsidRPr="00064492">
        <w:rPr>
          <w:rFonts w:cs="Times New Roman"/>
          <w:color w:val="000000"/>
          <w:lang w:val="en-GB"/>
        </w:rPr>
        <w:t xml:space="preserve">, M. </w:t>
      </w:r>
      <w:proofErr w:type="spellStart"/>
      <w:r w:rsidRPr="00064492">
        <w:rPr>
          <w:rFonts w:cs="Times New Roman"/>
          <w:color w:val="000000"/>
          <w:lang w:val="en-GB"/>
        </w:rPr>
        <w:t>Nipah</w:t>
      </w:r>
      <w:proofErr w:type="spellEnd"/>
      <w:r w:rsidRPr="00064492">
        <w:rPr>
          <w:rFonts w:cs="Times New Roman"/>
          <w:color w:val="000000"/>
          <w:lang w:val="en-GB"/>
        </w:rPr>
        <w:t xml:space="preserve"> Virus: Past Outbreaks and Future Containment. </w:t>
      </w:r>
      <w:r w:rsidRPr="00064492">
        <w:rPr>
          <w:rFonts w:cs="Times New Roman"/>
          <w:i/>
          <w:iCs/>
          <w:color w:val="000000"/>
          <w:lang w:val="en-GB"/>
        </w:rPr>
        <w:t>Viruses</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465 (2020).</w:t>
      </w:r>
    </w:p>
    <w:p w14:paraId="0ED3D04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27.</w:t>
      </w:r>
      <w:r w:rsidRPr="00064492">
        <w:rPr>
          <w:rFonts w:cs="Times New Roman"/>
          <w:color w:val="000000"/>
          <w:lang w:val="en-GB"/>
        </w:rPr>
        <w:tab/>
        <w:t xml:space="preserve">Herrmann, S. M., Brandt, M., Rasmussen, K. &amp; </w:t>
      </w:r>
      <w:proofErr w:type="spellStart"/>
      <w:r w:rsidRPr="00064492">
        <w:rPr>
          <w:rFonts w:cs="Times New Roman"/>
          <w:color w:val="000000"/>
          <w:lang w:val="en-GB"/>
        </w:rPr>
        <w:t>Fensholt</w:t>
      </w:r>
      <w:proofErr w:type="spellEnd"/>
      <w:r w:rsidRPr="00064492">
        <w:rPr>
          <w:rFonts w:cs="Times New Roman"/>
          <w:color w:val="000000"/>
          <w:lang w:val="en-GB"/>
        </w:rPr>
        <w:t xml:space="preserve">, R. Accelerating land cover change in West Africa over four decades as population pressure increased. </w:t>
      </w:r>
      <w:proofErr w:type="spellStart"/>
      <w:r w:rsidRPr="00064492">
        <w:rPr>
          <w:rFonts w:cs="Times New Roman"/>
          <w:i/>
          <w:iCs/>
          <w:color w:val="000000"/>
          <w:lang w:val="en-GB"/>
        </w:rPr>
        <w:t>Commun</w:t>
      </w:r>
      <w:proofErr w:type="spellEnd"/>
      <w:r w:rsidRPr="00064492">
        <w:rPr>
          <w:rFonts w:cs="Times New Roman"/>
          <w:i/>
          <w:iCs/>
          <w:color w:val="000000"/>
          <w:lang w:val="en-GB"/>
        </w:rPr>
        <w:t>.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6EEB1A2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28.</w:t>
      </w:r>
      <w:r w:rsidRPr="00064492">
        <w:rPr>
          <w:rFonts w:cs="Times New Roman"/>
          <w:color w:val="000000"/>
          <w:lang w:val="en-GB"/>
        </w:rPr>
        <w:tab/>
        <w:t xml:space="preserve">Winkler, K., Fuchs, R., Rounsevell, M. &amp; Herold, M. Global land use changes are four times greater than previously estimated. </w:t>
      </w:r>
      <w:r w:rsidRPr="00064492">
        <w:rPr>
          <w:rFonts w:cs="Times New Roman"/>
          <w:i/>
          <w:iCs/>
          <w:color w:val="000000"/>
          <w:lang w:val="en-GB"/>
        </w:rPr>
        <w:t xml:space="preserve">Nat. </w:t>
      </w:r>
      <w:proofErr w:type="spellStart"/>
      <w:r w:rsidRPr="00064492">
        <w:rPr>
          <w:rFonts w:cs="Times New Roman"/>
          <w:i/>
          <w:iCs/>
          <w:color w:val="000000"/>
          <w:lang w:val="en-GB"/>
        </w:rPr>
        <w:t>Commun</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2501 (2021).</w:t>
      </w:r>
    </w:p>
    <w:p w14:paraId="4C58020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29.</w:t>
      </w:r>
      <w:r w:rsidRPr="0006449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064492">
        <w:rPr>
          <w:rFonts w:cs="Times New Roman"/>
          <w:i/>
          <w:iCs/>
          <w:color w:val="000000"/>
          <w:lang w:val="en-GB"/>
        </w:rPr>
        <w:t>Sustainability</w:t>
      </w:r>
      <w:r w:rsidRPr="00064492">
        <w:rPr>
          <w:rFonts w:cs="Times New Roman"/>
          <w:color w:val="000000"/>
          <w:lang w:val="en-GB"/>
        </w:rPr>
        <w:t xml:space="preserve"> </w:t>
      </w:r>
      <w:r w:rsidRPr="00064492">
        <w:rPr>
          <w:rFonts w:cs="Times New Roman"/>
          <w:b/>
          <w:bCs/>
          <w:color w:val="000000"/>
          <w:lang w:val="en-GB"/>
        </w:rPr>
        <w:t>13</w:t>
      </w:r>
      <w:r w:rsidRPr="00064492">
        <w:rPr>
          <w:rFonts w:cs="Times New Roman"/>
          <w:color w:val="000000"/>
          <w:lang w:val="en-GB"/>
        </w:rPr>
        <w:t>, 7851 (2021).</w:t>
      </w:r>
    </w:p>
    <w:p w14:paraId="6752535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30.</w:t>
      </w:r>
      <w:r w:rsidRPr="00064492">
        <w:rPr>
          <w:rFonts w:cs="Times New Roman"/>
          <w:color w:val="000000"/>
          <w:lang w:val="en-GB"/>
        </w:rPr>
        <w:tab/>
      </w:r>
      <w:proofErr w:type="spellStart"/>
      <w:r w:rsidRPr="00064492">
        <w:rPr>
          <w:rFonts w:cs="Times New Roman"/>
          <w:color w:val="000000"/>
          <w:lang w:val="en-GB"/>
        </w:rPr>
        <w:t>Veldkamp</w:t>
      </w:r>
      <w:proofErr w:type="spellEnd"/>
      <w:r w:rsidRPr="00064492">
        <w:rPr>
          <w:rFonts w:cs="Times New Roman"/>
          <w:color w:val="000000"/>
          <w:lang w:val="en-GB"/>
        </w:rPr>
        <w:t xml:space="preserve">, E., Schmidt, M., Powers, J. S. &amp; </w:t>
      </w:r>
      <w:proofErr w:type="spellStart"/>
      <w:r w:rsidRPr="00064492">
        <w:rPr>
          <w:rFonts w:cs="Times New Roman"/>
          <w:color w:val="000000"/>
          <w:lang w:val="en-GB"/>
        </w:rPr>
        <w:t>Corre</w:t>
      </w:r>
      <w:proofErr w:type="spellEnd"/>
      <w:r w:rsidRPr="00064492">
        <w:rPr>
          <w:rFonts w:cs="Times New Roman"/>
          <w:color w:val="000000"/>
          <w:lang w:val="en-GB"/>
        </w:rPr>
        <w:t xml:space="preserve">, M. D. Deforestation and reforestation impacts on soils in the tropics. </w:t>
      </w:r>
      <w:r w:rsidRPr="00064492">
        <w:rPr>
          <w:rFonts w:cs="Times New Roman"/>
          <w:i/>
          <w:iCs/>
          <w:color w:val="000000"/>
          <w:lang w:val="en-GB"/>
        </w:rPr>
        <w:t>Nat. Rev.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590–605 (2020).</w:t>
      </w:r>
    </w:p>
    <w:p w14:paraId="5C54A6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31.</w:t>
      </w:r>
      <w:r w:rsidRPr="00064492">
        <w:rPr>
          <w:rFonts w:cs="Times New Roman"/>
          <w:color w:val="000000"/>
          <w:lang w:val="en-GB"/>
        </w:rPr>
        <w:tab/>
        <w:t xml:space="preserve">Watson, J. E. M. </w:t>
      </w:r>
      <w:r w:rsidRPr="00064492">
        <w:rPr>
          <w:rFonts w:cs="Times New Roman"/>
          <w:i/>
          <w:iCs/>
          <w:color w:val="000000"/>
          <w:lang w:val="en-GB"/>
        </w:rPr>
        <w:t>et al.</w:t>
      </w:r>
      <w:r w:rsidRPr="00064492">
        <w:rPr>
          <w:rFonts w:cs="Times New Roman"/>
          <w:color w:val="000000"/>
          <w:lang w:val="en-GB"/>
        </w:rPr>
        <w:t xml:space="preserve"> The exceptional value of intact forest ecosystems. </w:t>
      </w:r>
      <w:r w:rsidRPr="00064492">
        <w:rPr>
          <w:rFonts w:cs="Times New Roman"/>
          <w:i/>
          <w:iCs/>
          <w:color w:val="000000"/>
          <w:lang w:val="en-GB"/>
        </w:rPr>
        <w:t xml:space="preserve">Nat. Ecol. </w:t>
      </w:r>
      <w:proofErr w:type="spellStart"/>
      <w:r w:rsidRPr="00064492">
        <w:rPr>
          <w:rFonts w:cs="Times New Roman"/>
          <w:i/>
          <w:iCs/>
          <w:color w:val="000000"/>
          <w:lang w:val="en-GB"/>
        </w:rPr>
        <w:t>Evol</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2</w:t>
      </w:r>
      <w:r w:rsidRPr="00064492">
        <w:rPr>
          <w:rFonts w:cs="Times New Roman"/>
          <w:color w:val="000000"/>
          <w:lang w:val="en-GB"/>
        </w:rPr>
        <w:t>, 599–610 (2018).</w:t>
      </w:r>
    </w:p>
    <w:p w14:paraId="36799C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32.</w:t>
      </w:r>
      <w:r w:rsidRPr="00064492">
        <w:rPr>
          <w:rFonts w:cs="Times New Roman"/>
          <w:color w:val="000000"/>
          <w:lang w:val="en-GB"/>
        </w:rPr>
        <w:tab/>
        <w:t xml:space="preserve">Herrmann, S. M., Brandt, M., Rasmussen, K. &amp; </w:t>
      </w:r>
      <w:proofErr w:type="spellStart"/>
      <w:r w:rsidRPr="00064492">
        <w:rPr>
          <w:rFonts w:cs="Times New Roman"/>
          <w:color w:val="000000"/>
          <w:lang w:val="en-GB"/>
        </w:rPr>
        <w:t>Fensholt</w:t>
      </w:r>
      <w:proofErr w:type="spellEnd"/>
      <w:r w:rsidRPr="00064492">
        <w:rPr>
          <w:rFonts w:cs="Times New Roman"/>
          <w:color w:val="000000"/>
          <w:lang w:val="en-GB"/>
        </w:rPr>
        <w:t xml:space="preserve">, R. Accelerating land cover change in West Africa over four decades as population pressure increased. </w:t>
      </w:r>
      <w:proofErr w:type="spellStart"/>
      <w:r w:rsidRPr="00064492">
        <w:rPr>
          <w:rFonts w:cs="Times New Roman"/>
          <w:i/>
          <w:iCs/>
          <w:color w:val="000000"/>
          <w:lang w:val="en-GB"/>
        </w:rPr>
        <w:t>Commun</w:t>
      </w:r>
      <w:proofErr w:type="spellEnd"/>
      <w:r w:rsidRPr="00064492">
        <w:rPr>
          <w:rFonts w:cs="Times New Roman"/>
          <w:i/>
          <w:iCs/>
          <w:color w:val="000000"/>
          <w:lang w:val="en-GB"/>
        </w:rPr>
        <w:t>.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726ADD1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33.</w:t>
      </w:r>
      <w:r w:rsidRPr="00064492">
        <w:rPr>
          <w:rFonts w:cs="Times New Roman"/>
          <w:color w:val="000000"/>
          <w:lang w:val="en-GB"/>
        </w:rPr>
        <w:tab/>
      </w:r>
      <w:proofErr w:type="spellStart"/>
      <w:r w:rsidRPr="00064492">
        <w:rPr>
          <w:rFonts w:cs="Times New Roman"/>
          <w:color w:val="000000"/>
          <w:lang w:val="en-GB"/>
        </w:rPr>
        <w:t>Mansourian</w:t>
      </w:r>
      <w:proofErr w:type="spellEnd"/>
      <w:r w:rsidRPr="00064492">
        <w:rPr>
          <w:rFonts w:cs="Times New Roman"/>
          <w:color w:val="000000"/>
          <w:lang w:val="en-GB"/>
        </w:rPr>
        <w:t xml:space="preserve">, S. </w:t>
      </w:r>
      <w:r w:rsidRPr="00064492">
        <w:rPr>
          <w:rFonts w:cs="Times New Roman"/>
          <w:i/>
          <w:iCs/>
          <w:color w:val="000000"/>
          <w:lang w:val="en-GB"/>
        </w:rPr>
        <w:t>et al.</w:t>
      </w:r>
      <w:r w:rsidRPr="00064492">
        <w:rPr>
          <w:rFonts w:cs="Times New Roman"/>
          <w:color w:val="000000"/>
          <w:lang w:val="en-GB"/>
        </w:rPr>
        <w:t xml:space="preserve"> Putting the pieces together: Integration for forest landscape restoration implementation. </w:t>
      </w:r>
      <w:r w:rsidRPr="00064492">
        <w:rPr>
          <w:rFonts w:cs="Times New Roman"/>
          <w:i/>
          <w:iCs/>
          <w:color w:val="000000"/>
          <w:lang w:val="en-GB"/>
        </w:rPr>
        <w:t xml:space="preserve">Land </w:t>
      </w:r>
      <w:proofErr w:type="spellStart"/>
      <w:r w:rsidRPr="00064492">
        <w:rPr>
          <w:rFonts w:cs="Times New Roman"/>
          <w:i/>
          <w:iCs/>
          <w:color w:val="000000"/>
          <w:lang w:val="en-GB"/>
        </w:rPr>
        <w:t>Degrad</w:t>
      </w:r>
      <w:proofErr w:type="spellEnd"/>
      <w:r w:rsidRPr="00064492">
        <w:rPr>
          <w:rFonts w:cs="Times New Roman"/>
          <w:i/>
          <w:iCs/>
          <w:color w:val="000000"/>
          <w:lang w:val="en-GB"/>
        </w:rPr>
        <w:t>. Dev.</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419–429 (2020).</w:t>
      </w:r>
    </w:p>
    <w:p w14:paraId="08AFD56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34.</w:t>
      </w:r>
      <w:r w:rsidRPr="00064492">
        <w:rPr>
          <w:rFonts w:cs="Times New Roman"/>
          <w:color w:val="000000"/>
          <w:lang w:val="en-GB"/>
        </w:rPr>
        <w:tab/>
      </w:r>
      <w:proofErr w:type="spellStart"/>
      <w:r w:rsidRPr="00064492">
        <w:rPr>
          <w:rFonts w:cs="Times New Roman"/>
          <w:color w:val="000000"/>
          <w:lang w:val="en-GB"/>
        </w:rPr>
        <w:t>Riitters</w:t>
      </w:r>
      <w:proofErr w:type="spellEnd"/>
      <w:r w:rsidRPr="00064492">
        <w:rPr>
          <w:rFonts w:cs="Times New Roman"/>
          <w:color w:val="000000"/>
          <w:lang w:val="en-GB"/>
        </w:rPr>
        <w:t xml:space="preserve">, K., Wickham, J., Costanza, J. K. &amp; Vogt, P. A global evaluation of forest interior area dynamics using tree cover data from 2000 to 2012. </w:t>
      </w:r>
      <w:proofErr w:type="spellStart"/>
      <w:r w:rsidRPr="00064492">
        <w:rPr>
          <w:rFonts w:cs="Times New Roman"/>
          <w:i/>
          <w:iCs/>
          <w:color w:val="000000"/>
          <w:lang w:val="en-GB"/>
        </w:rPr>
        <w:t>Landsc</w:t>
      </w:r>
      <w:proofErr w:type="spellEnd"/>
      <w:r w:rsidRPr="00064492">
        <w:rPr>
          <w:rFonts w:cs="Times New Roman"/>
          <w:i/>
          <w:iCs/>
          <w:color w:val="000000"/>
          <w:lang w:val="en-GB"/>
        </w:rPr>
        <w:t>. Ecol.</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137–148 (2016).</w:t>
      </w:r>
    </w:p>
    <w:p w14:paraId="5C99BBF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35.</w:t>
      </w:r>
      <w:r w:rsidRPr="00064492">
        <w:rPr>
          <w:rFonts w:cs="Times New Roman"/>
          <w:color w:val="000000"/>
          <w:lang w:val="en-GB"/>
        </w:rPr>
        <w:tab/>
        <w:t xml:space="preserve">Reed, J., Van </w:t>
      </w:r>
      <w:proofErr w:type="spellStart"/>
      <w:r w:rsidRPr="00064492">
        <w:rPr>
          <w:rFonts w:cs="Times New Roman"/>
          <w:color w:val="000000"/>
          <w:lang w:val="en-GB"/>
        </w:rPr>
        <w:t>Vianen</w:t>
      </w:r>
      <w:proofErr w:type="spellEnd"/>
      <w:r w:rsidRPr="00064492">
        <w:rPr>
          <w:rFonts w:cs="Times New Roman"/>
          <w:color w:val="000000"/>
          <w:lang w:val="en-GB"/>
        </w:rPr>
        <w:t xml:space="preserve">, J., Deakin, E. L., Barlow, J. &amp; Sunderland, T. Integrated landscape approaches to managing social and environmental issues in the tropics: learning from the past to guide the future. </w:t>
      </w:r>
      <w:r w:rsidRPr="00064492">
        <w:rPr>
          <w:rFonts w:cs="Times New Roman"/>
          <w:i/>
          <w:iCs/>
          <w:color w:val="000000"/>
          <w:lang w:val="en-GB"/>
        </w:rPr>
        <w:t>Glob. Change Biol.</w:t>
      </w:r>
      <w:r w:rsidRPr="00064492">
        <w:rPr>
          <w:rFonts w:cs="Times New Roman"/>
          <w:color w:val="000000"/>
          <w:lang w:val="en-GB"/>
        </w:rPr>
        <w:t xml:space="preserve"> </w:t>
      </w:r>
      <w:r w:rsidRPr="00064492">
        <w:rPr>
          <w:rFonts w:cs="Times New Roman"/>
          <w:b/>
          <w:bCs/>
          <w:color w:val="000000"/>
          <w:lang w:val="en-GB"/>
        </w:rPr>
        <w:t>22</w:t>
      </w:r>
      <w:r w:rsidRPr="00064492">
        <w:rPr>
          <w:rFonts w:cs="Times New Roman"/>
          <w:color w:val="000000"/>
          <w:lang w:val="en-GB"/>
        </w:rPr>
        <w:t>, 2540–2554 (2016).</w:t>
      </w:r>
    </w:p>
    <w:p w14:paraId="10CD92E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36.</w:t>
      </w:r>
      <w:r w:rsidRPr="00064492">
        <w:rPr>
          <w:rFonts w:cs="Times New Roman"/>
          <w:color w:val="000000"/>
          <w:lang w:val="en-GB"/>
        </w:rPr>
        <w:tab/>
        <w:t xml:space="preserve">Haddad, N. M. </w:t>
      </w:r>
      <w:r w:rsidRPr="00064492">
        <w:rPr>
          <w:rFonts w:cs="Times New Roman"/>
          <w:i/>
          <w:iCs/>
          <w:color w:val="000000"/>
          <w:lang w:val="en-GB"/>
        </w:rPr>
        <w:t>et al.</w:t>
      </w:r>
      <w:r w:rsidRPr="00064492">
        <w:rPr>
          <w:rFonts w:cs="Times New Roman"/>
          <w:color w:val="000000"/>
          <w:lang w:val="en-GB"/>
        </w:rPr>
        <w:t xml:space="preserve"> Habitat fragmentation and its lasting impact on Earth’s ecosystems.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e1500052 (2015).</w:t>
      </w:r>
    </w:p>
    <w:p w14:paraId="3989986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37.</w:t>
      </w:r>
      <w:r w:rsidRPr="00064492">
        <w:rPr>
          <w:rFonts w:cs="Times New Roman"/>
          <w:color w:val="000000"/>
          <w:lang w:val="en-GB"/>
        </w:rPr>
        <w:tab/>
      </w:r>
      <w:proofErr w:type="spellStart"/>
      <w:r w:rsidRPr="00064492">
        <w:rPr>
          <w:rFonts w:cs="Times New Roman"/>
          <w:color w:val="000000"/>
          <w:lang w:val="en-GB"/>
        </w:rPr>
        <w:t>Seto</w:t>
      </w:r>
      <w:proofErr w:type="spellEnd"/>
      <w:r w:rsidRPr="00064492">
        <w:rPr>
          <w:rFonts w:cs="Times New Roman"/>
          <w:color w:val="000000"/>
          <w:lang w:val="en-GB"/>
        </w:rPr>
        <w:t xml:space="preserve">, K. C., </w:t>
      </w:r>
      <w:proofErr w:type="spellStart"/>
      <w:r w:rsidRPr="00064492">
        <w:rPr>
          <w:rFonts w:cs="Times New Roman"/>
          <w:color w:val="000000"/>
          <w:lang w:val="en-GB"/>
        </w:rPr>
        <w:t>Güneralp</w:t>
      </w:r>
      <w:proofErr w:type="spellEnd"/>
      <w:r w:rsidRPr="00064492">
        <w:rPr>
          <w:rFonts w:cs="Times New Roman"/>
          <w:color w:val="000000"/>
          <w:lang w:val="en-GB"/>
        </w:rPr>
        <w:t xml:space="preserve">, B. &amp; </w:t>
      </w:r>
      <w:proofErr w:type="spellStart"/>
      <w:r w:rsidRPr="00064492">
        <w:rPr>
          <w:rFonts w:cs="Times New Roman"/>
          <w:color w:val="000000"/>
          <w:lang w:val="en-GB"/>
        </w:rPr>
        <w:t>Hutyra</w:t>
      </w:r>
      <w:proofErr w:type="spellEnd"/>
      <w:r w:rsidRPr="00064492">
        <w:rPr>
          <w:rFonts w:cs="Times New Roman"/>
          <w:color w:val="000000"/>
          <w:lang w:val="en-GB"/>
        </w:rPr>
        <w:t xml:space="preserve">, L. R. Global forecasts of urban expansion to 2030 and direct impacts on biodiversity and carbon pools.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109</w:t>
      </w:r>
      <w:r w:rsidRPr="00064492">
        <w:rPr>
          <w:rFonts w:cs="Times New Roman"/>
          <w:color w:val="000000"/>
          <w:lang w:val="en-GB"/>
        </w:rPr>
        <w:t>, 16083–16088 (2012).</w:t>
      </w:r>
    </w:p>
    <w:p w14:paraId="6EA7DA17" w14:textId="77777777" w:rsidR="00064492" w:rsidRPr="00064492" w:rsidRDefault="00064492" w:rsidP="00064492">
      <w:pPr>
        <w:pStyle w:val="Bibliography"/>
        <w:rPr>
          <w:rFonts w:cs="Times New Roman"/>
          <w:color w:val="000000"/>
          <w:lang w:val="en-GB"/>
        </w:rPr>
      </w:pPr>
      <w:r w:rsidRPr="00064492">
        <w:rPr>
          <w:rFonts w:cs="Times New Roman"/>
          <w:color w:val="000000"/>
          <w:lang w:val="it-IT"/>
        </w:rPr>
        <w:t>38.</w:t>
      </w:r>
      <w:r w:rsidRPr="00064492">
        <w:rPr>
          <w:rFonts w:cs="Times New Roman"/>
          <w:color w:val="000000"/>
          <w:lang w:val="it-IT"/>
        </w:rPr>
        <w:tab/>
      </w:r>
      <w:proofErr w:type="spellStart"/>
      <w:r w:rsidRPr="00064492">
        <w:rPr>
          <w:rFonts w:cs="Times New Roman"/>
          <w:color w:val="000000"/>
          <w:lang w:val="it-IT"/>
        </w:rPr>
        <w:t>Kauppi</w:t>
      </w:r>
      <w:proofErr w:type="spellEnd"/>
      <w:r w:rsidRPr="00064492">
        <w:rPr>
          <w:rFonts w:cs="Times New Roman"/>
          <w:color w:val="000000"/>
          <w:lang w:val="it-IT"/>
        </w:rPr>
        <w:t xml:space="preserve">, P. E. </w:t>
      </w:r>
      <w:r w:rsidRPr="00064492">
        <w:rPr>
          <w:rFonts w:cs="Times New Roman"/>
          <w:i/>
          <w:iCs/>
          <w:color w:val="000000"/>
          <w:lang w:val="it-IT"/>
        </w:rPr>
        <w:t>et al.</w:t>
      </w:r>
      <w:r w:rsidRPr="00064492">
        <w:rPr>
          <w:rFonts w:cs="Times New Roman"/>
          <w:color w:val="000000"/>
          <w:lang w:val="it-IT"/>
        </w:rPr>
        <w:t xml:space="preserve"> </w:t>
      </w:r>
      <w:r w:rsidRPr="00064492">
        <w:rPr>
          <w:rFonts w:cs="Times New Roman"/>
          <w:color w:val="000000"/>
          <w:lang w:val="en-GB"/>
        </w:rPr>
        <w:t xml:space="preserve">Returning forests </w:t>
      </w:r>
      <w:proofErr w:type="spellStart"/>
      <w:r w:rsidRPr="00064492">
        <w:rPr>
          <w:rFonts w:cs="Times New Roman"/>
          <w:color w:val="000000"/>
          <w:lang w:val="en-GB"/>
        </w:rPr>
        <w:t>analyzed</w:t>
      </w:r>
      <w:proofErr w:type="spellEnd"/>
      <w:r w:rsidRPr="00064492">
        <w:rPr>
          <w:rFonts w:cs="Times New Roman"/>
          <w:color w:val="000000"/>
          <w:lang w:val="en-GB"/>
        </w:rPr>
        <w:t xml:space="preserve"> with the forest identity.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103</w:t>
      </w:r>
      <w:r w:rsidRPr="00064492">
        <w:rPr>
          <w:rFonts w:cs="Times New Roman"/>
          <w:color w:val="000000"/>
          <w:lang w:val="en-GB"/>
        </w:rPr>
        <w:t>, 17574–17579 (2006).</w:t>
      </w:r>
    </w:p>
    <w:p w14:paraId="3866932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39.</w:t>
      </w:r>
      <w:r w:rsidRPr="00064492">
        <w:rPr>
          <w:rFonts w:cs="Times New Roman"/>
          <w:color w:val="000000"/>
          <w:lang w:val="en-GB"/>
        </w:rPr>
        <w:tab/>
      </w:r>
      <w:proofErr w:type="spellStart"/>
      <w:r w:rsidRPr="00064492">
        <w:rPr>
          <w:rFonts w:cs="Times New Roman"/>
          <w:color w:val="000000"/>
          <w:lang w:val="en-GB"/>
        </w:rPr>
        <w:t>Vuletić</w:t>
      </w:r>
      <w:proofErr w:type="spellEnd"/>
      <w:r w:rsidRPr="00064492">
        <w:rPr>
          <w:rFonts w:cs="Times New Roman"/>
          <w:color w:val="000000"/>
          <w:lang w:val="en-GB"/>
        </w:rPr>
        <w:t xml:space="preserve">, D. </w:t>
      </w:r>
      <w:r w:rsidRPr="00064492">
        <w:rPr>
          <w:rFonts w:cs="Times New Roman"/>
          <w:i/>
          <w:iCs/>
          <w:color w:val="000000"/>
          <w:lang w:val="en-GB"/>
        </w:rPr>
        <w:t>et al.</w:t>
      </w:r>
      <w:r w:rsidRPr="00064492">
        <w:rPr>
          <w:rFonts w:cs="Times New Roman"/>
          <w:color w:val="000000"/>
          <w:lang w:val="en-GB"/>
        </w:rPr>
        <w:t xml:space="preserve"> How Socio-Economic Conditions Influence Forest Policy Development in Central and South-East Europe. </w:t>
      </w:r>
      <w:r w:rsidRPr="00064492">
        <w:rPr>
          <w:rFonts w:cs="Times New Roman"/>
          <w:i/>
          <w:iCs/>
          <w:color w:val="000000"/>
          <w:lang w:val="en-GB"/>
        </w:rPr>
        <w:t>Environ. Manage.</w:t>
      </w:r>
      <w:r w:rsidRPr="00064492">
        <w:rPr>
          <w:rFonts w:cs="Times New Roman"/>
          <w:color w:val="000000"/>
          <w:lang w:val="en-GB"/>
        </w:rPr>
        <w:t xml:space="preserve"> </w:t>
      </w:r>
      <w:r w:rsidRPr="00064492">
        <w:rPr>
          <w:rFonts w:cs="Times New Roman"/>
          <w:b/>
          <w:bCs/>
          <w:color w:val="000000"/>
          <w:lang w:val="en-GB"/>
        </w:rPr>
        <w:t>46</w:t>
      </w:r>
      <w:r w:rsidRPr="00064492">
        <w:rPr>
          <w:rFonts w:cs="Times New Roman"/>
          <w:color w:val="000000"/>
          <w:lang w:val="en-GB"/>
        </w:rPr>
        <w:t>, 931–940 (2010).</w:t>
      </w:r>
    </w:p>
    <w:p w14:paraId="5228F1B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40.</w:t>
      </w:r>
      <w:r w:rsidRPr="00064492">
        <w:rPr>
          <w:rFonts w:cs="Times New Roman"/>
          <w:color w:val="000000"/>
          <w:lang w:val="en-GB"/>
        </w:rPr>
        <w:tab/>
        <w:t xml:space="preserve">Curtis, P. G., Slay, C. M., Harris, N. L., </w:t>
      </w:r>
      <w:proofErr w:type="spellStart"/>
      <w:r w:rsidRPr="00064492">
        <w:rPr>
          <w:rFonts w:cs="Times New Roman"/>
          <w:color w:val="000000"/>
          <w:lang w:val="en-GB"/>
        </w:rPr>
        <w:t>Tyukavina</w:t>
      </w:r>
      <w:proofErr w:type="spellEnd"/>
      <w:r w:rsidRPr="00064492">
        <w:rPr>
          <w:rFonts w:cs="Times New Roman"/>
          <w:color w:val="000000"/>
          <w:lang w:val="en-GB"/>
        </w:rPr>
        <w:t xml:space="preserve">, A. &amp; Hansen, M. C. Classifying drivers of global forest loss.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361</w:t>
      </w:r>
      <w:r w:rsidRPr="00064492">
        <w:rPr>
          <w:rFonts w:cs="Times New Roman"/>
          <w:color w:val="000000"/>
          <w:lang w:val="en-GB"/>
        </w:rPr>
        <w:t>, 1108–1111 (2018).</w:t>
      </w:r>
    </w:p>
    <w:p w14:paraId="07CD3D6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41.</w:t>
      </w:r>
      <w:r w:rsidRPr="00064492">
        <w:rPr>
          <w:rFonts w:cs="Times New Roman"/>
          <w:color w:val="000000"/>
          <w:lang w:val="en-GB"/>
        </w:rPr>
        <w:tab/>
        <w:t xml:space="preserve">Bren </w:t>
      </w:r>
      <w:proofErr w:type="spellStart"/>
      <w:r w:rsidRPr="00064492">
        <w:rPr>
          <w:rFonts w:cs="Times New Roman"/>
          <w:color w:val="000000"/>
          <w:lang w:val="en-GB"/>
        </w:rPr>
        <w:t>d’Amour</w:t>
      </w:r>
      <w:proofErr w:type="spellEnd"/>
      <w:r w:rsidRPr="00064492">
        <w:rPr>
          <w:rFonts w:cs="Times New Roman"/>
          <w:color w:val="000000"/>
          <w:lang w:val="en-GB"/>
        </w:rPr>
        <w:t xml:space="preserve">, C. </w:t>
      </w:r>
      <w:r w:rsidRPr="00064492">
        <w:rPr>
          <w:rFonts w:cs="Times New Roman"/>
          <w:i/>
          <w:iCs/>
          <w:color w:val="000000"/>
          <w:lang w:val="en-GB"/>
        </w:rPr>
        <w:t>et al.</w:t>
      </w:r>
      <w:r w:rsidRPr="00064492">
        <w:rPr>
          <w:rFonts w:cs="Times New Roman"/>
          <w:color w:val="000000"/>
          <w:lang w:val="en-GB"/>
        </w:rPr>
        <w:t xml:space="preserve"> Future urban land expansion and implications for global croplands.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114</w:t>
      </w:r>
      <w:r w:rsidRPr="00064492">
        <w:rPr>
          <w:rFonts w:cs="Times New Roman"/>
          <w:color w:val="000000"/>
          <w:lang w:val="en-GB"/>
        </w:rPr>
        <w:t>, 8939–8944 (2017).</w:t>
      </w:r>
    </w:p>
    <w:p w14:paraId="67B8E53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42.</w:t>
      </w:r>
      <w:r w:rsidRPr="00064492">
        <w:rPr>
          <w:rFonts w:cs="Times New Roman"/>
          <w:color w:val="000000"/>
          <w:lang w:val="en-GB"/>
        </w:rPr>
        <w:tab/>
      </w:r>
      <w:proofErr w:type="spellStart"/>
      <w:r w:rsidRPr="00064492">
        <w:rPr>
          <w:rFonts w:cs="Times New Roman"/>
          <w:color w:val="000000"/>
          <w:lang w:val="en-GB"/>
        </w:rPr>
        <w:t>Ahrends</w:t>
      </w:r>
      <w:proofErr w:type="spellEnd"/>
      <w:r w:rsidRPr="00064492">
        <w:rPr>
          <w:rFonts w:cs="Times New Roman"/>
          <w:color w:val="000000"/>
          <w:lang w:val="en-GB"/>
        </w:rPr>
        <w:t xml:space="preserve">, A. </w:t>
      </w:r>
      <w:r w:rsidRPr="00064492">
        <w:rPr>
          <w:rFonts w:cs="Times New Roman"/>
          <w:i/>
          <w:iCs/>
          <w:color w:val="000000"/>
          <w:lang w:val="en-GB"/>
        </w:rPr>
        <w:t>et al.</w:t>
      </w:r>
      <w:r w:rsidRPr="00064492">
        <w:rPr>
          <w:rFonts w:cs="Times New Roman"/>
          <w:color w:val="000000"/>
          <w:lang w:val="en-GB"/>
        </w:rPr>
        <w:t xml:space="preserve"> Current trends of rubber plantation expansion may threaten biodiversity and livelihoods.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34</w:t>
      </w:r>
      <w:r w:rsidRPr="00064492">
        <w:rPr>
          <w:rFonts w:cs="Times New Roman"/>
          <w:color w:val="000000"/>
          <w:lang w:val="en-GB"/>
        </w:rPr>
        <w:t>, 48–58 (2015).</w:t>
      </w:r>
    </w:p>
    <w:p w14:paraId="3B3F530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43.</w:t>
      </w:r>
      <w:r w:rsidRPr="0006449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064492">
        <w:rPr>
          <w:rFonts w:cs="Times New Roman"/>
          <w:i/>
          <w:iCs/>
          <w:color w:val="000000"/>
          <w:lang w:val="en-GB"/>
        </w:rPr>
        <w:t xml:space="preserve">Agric. </w:t>
      </w:r>
      <w:proofErr w:type="spellStart"/>
      <w:r w:rsidRPr="00064492">
        <w:rPr>
          <w:rFonts w:cs="Times New Roman"/>
          <w:i/>
          <w:iCs/>
          <w:color w:val="000000"/>
          <w:lang w:val="en-GB"/>
        </w:rPr>
        <w:t>Ecosyst</w:t>
      </w:r>
      <w:proofErr w:type="spellEnd"/>
      <w:r w:rsidRPr="00064492">
        <w:rPr>
          <w:rFonts w:cs="Times New Roman"/>
          <w:i/>
          <w:iCs/>
          <w:color w:val="000000"/>
          <w:lang w:val="en-GB"/>
        </w:rPr>
        <w:t>. Environ.</w:t>
      </w:r>
      <w:r w:rsidRPr="00064492">
        <w:rPr>
          <w:rFonts w:cs="Times New Roman"/>
          <w:color w:val="000000"/>
          <w:lang w:val="en-GB"/>
        </w:rPr>
        <w:t xml:space="preserve"> </w:t>
      </w:r>
      <w:r w:rsidRPr="00064492">
        <w:rPr>
          <w:rFonts w:cs="Times New Roman"/>
          <w:b/>
          <w:bCs/>
          <w:color w:val="000000"/>
          <w:lang w:val="en-GB"/>
        </w:rPr>
        <w:t>140</w:t>
      </w:r>
      <w:r w:rsidRPr="00064492">
        <w:rPr>
          <w:rFonts w:cs="Times New Roman"/>
          <w:color w:val="000000"/>
          <w:lang w:val="en-GB"/>
        </w:rPr>
        <w:t>, 317–338 (2011).</w:t>
      </w:r>
    </w:p>
    <w:p w14:paraId="0761867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44.</w:t>
      </w:r>
      <w:r w:rsidRPr="00064492">
        <w:rPr>
          <w:rFonts w:cs="Times New Roman"/>
          <w:color w:val="000000"/>
          <w:lang w:val="en-GB"/>
        </w:rPr>
        <w:tab/>
        <w:t xml:space="preserve">Schneider, A. </w:t>
      </w:r>
      <w:r w:rsidRPr="00064492">
        <w:rPr>
          <w:rFonts w:cs="Times New Roman"/>
          <w:i/>
          <w:iCs/>
          <w:color w:val="000000"/>
          <w:lang w:val="en-GB"/>
        </w:rPr>
        <w:t>et al.</w:t>
      </w:r>
      <w:r w:rsidRPr="00064492">
        <w:rPr>
          <w:rFonts w:cs="Times New Roman"/>
          <w:color w:val="000000"/>
          <w:lang w:val="en-GB"/>
        </w:rPr>
        <w:t xml:space="preserve"> A new urban landscape in East–Southeast Asia, 2000–2010.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10</w:t>
      </w:r>
      <w:r w:rsidRPr="00064492">
        <w:rPr>
          <w:rFonts w:cs="Times New Roman"/>
          <w:color w:val="000000"/>
          <w:lang w:val="en-GB"/>
        </w:rPr>
        <w:t>, 034002 (2015).</w:t>
      </w:r>
    </w:p>
    <w:p w14:paraId="4370694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45.</w:t>
      </w:r>
      <w:r w:rsidRPr="00064492">
        <w:rPr>
          <w:rFonts w:cs="Times New Roman"/>
          <w:color w:val="000000"/>
          <w:lang w:val="en-GB"/>
        </w:rPr>
        <w:tab/>
        <w:t xml:space="preserve">Vijay, V., Pimm, S. L., Jenkins, C. N. &amp; Smith, S. J. The Impacts of Oil Palm on Recent Deforestation and Biodiversity Loss. </w:t>
      </w:r>
      <w:r w:rsidRPr="00064492">
        <w:rPr>
          <w:rFonts w:cs="Times New Roman"/>
          <w:i/>
          <w:iCs/>
          <w:color w:val="000000"/>
          <w:lang w:val="en-GB"/>
        </w:rPr>
        <w:t>PLOS ONE</w:t>
      </w:r>
      <w:r w:rsidRPr="00064492">
        <w:rPr>
          <w:rFonts w:cs="Times New Roman"/>
          <w:color w:val="000000"/>
          <w:lang w:val="en-GB"/>
        </w:rPr>
        <w:t xml:space="preserve"> </w:t>
      </w:r>
      <w:r w:rsidRPr="00064492">
        <w:rPr>
          <w:rFonts w:cs="Times New Roman"/>
          <w:b/>
          <w:bCs/>
          <w:color w:val="000000"/>
          <w:lang w:val="en-GB"/>
        </w:rPr>
        <w:t>11</w:t>
      </w:r>
      <w:r w:rsidRPr="00064492">
        <w:rPr>
          <w:rFonts w:cs="Times New Roman"/>
          <w:color w:val="000000"/>
          <w:lang w:val="en-GB"/>
        </w:rPr>
        <w:t>, e0159668 (2016).</w:t>
      </w:r>
    </w:p>
    <w:p w14:paraId="4A83D82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46.</w:t>
      </w:r>
      <w:r w:rsidRPr="00064492">
        <w:rPr>
          <w:rFonts w:cs="Times New Roman"/>
          <w:color w:val="000000"/>
          <w:lang w:val="en-GB"/>
        </w:rPr>
        <w:tab/>
      </w:r>
      <w:proofErr w:type="spellStart"/>
      <w:r w:rsidRPr="00064492">
        <w:rPr>
          <w:rFonts w:cs="Times New Roman"/>
          <w:color w:val="000000"/>
          <w:lang w:val="en-GB"/>
        </w:rPr>
        <w:t>Güneralp</w:t>
      </w:r>
      <w:proofErr w:type="spellEnd"/>
      <w:r w:rsidRPr="00064492">
        <w:rPr>
          <w:rFonts w:cs="Times New Roman"/>
          <w:color w:val="000000"/>
          <w:lang w:val="en-GB"/>
        </w:rPr>
        <w:t xml:space="preserve">, B. &amp; </w:t>
      </w:r>
      <w:proofErr w:type="spellStart"/>
      <w:r w:rsidRPr="00064492">
        <w:rPr>
          <w:rFonts w:cs="Times New Roman"/>
          <w:color w:val="000000"/>
          <w:lang w:val="en-GB"/>
        </w:rPr>
        <w:t>Seto</w:t>
      </w:r>
      <w:proofErr w:type="spellEnd"/>
      <w:r w:rsidRPr="00064492">
        <w:rPr>
          <w:rFonts w:cs="Times New Roman"/>
          <w:color w:val="000000"/>
          <w:lang w:val="en-GB"/>
        </w:rPr>
        <w:t xml:space="preserve">, K. C. Futures of global urban expansion: uncertainties and implications for biodiversity conservation.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8</w:t>
      </w:r>
      <w:r w:rsidRPr="00064492">
        <w:rPr>
          <w:rFonts w:cs="Times New Roman"/>
          <w:color w:val="000000"/>
          <w:lang w:val="en-GB"/>
        </w:rPr>
        <w:t>, 014025 (2013).</w:t>
      </w:r>
    </w:p>
    <w:p w14:paraId="3F07562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47.</w:t>
      </w:r>
      <w:r w:rsidRPr="00064492">
        <w:rPr>
          <w:rFonts w:cs="Times New Roman"/>
          <w:color w:val="000000"/>
          <w:lang w:val="en-GB"/>
        </w:rPr>
        <w:tab/>
        <w:t xml:space="preserve">Arroyo‐Rodríguez, V. </w:t>
      </w:r>
      <w:r w:rsidRPr="00064492">
        <w:rPr>
          <w:rFonts w:cs="Times New Roman"/>
          <w:i/>
          <w:iCs/>
          <w:color w:val="000000"/>
          <w:lang w:val="en-GB"/>
        </w:rPr>
        <w:t>et al.</w:t>
      </w:r>
      <w:r w:rsidRPr="00064492">
        <w:rPr>
          <w:rFonts w:cs="Times New Roman"/>
          <w:color w:val="000000"/>
          <w:lang w:val="en-GB"/>
        </w:rPr>
        <w:t xml:space="preserve"> Designing optimal human‐modified landscapes for forest biodiversity conservation. </w:t>
      </w:r>
      <w:r w:rsidRPr="00064492">
        <w:rPr>
          <w:rFonts w:cs="Times New Roman"/>
          <w:i/>
          <w:iCs/>
          <w:color w:val="000000"/>
          <w:lang w:val="en-GB"/>
        </w:rPr>
        <w:t>Ecol. Lett.</w:t>
      </w:r>
      <w:r w:rsidRPr="00064492">
        <w:rPr>
          <w:rFonts w:cs="Times New Roman"/>
          <w:color w:val="000000"/>
          <w:lang w:val="en-GB"/>
        </w:rPr>
        <w:t xml:space="preserve"> </w:t>
      </w:r>
      <w:r w:rsidRPr="00064492">
        <w:rPr>
          <w:rFonts w:cs="Times New Roman"/>
          <w:b/>
          <w:bCs/>
          <w:color w:val="000000"/>
          <w:lang w:val="en-GB"/>
        </w:rPr>
        <w:t>23</w:t>
      </w:r>
      <w:r w:rsidRPr="00064492">
        <w:rPr>
          <w:rFonts w:cs="Times New Roman"/>
          <w:color w:val="000000"/>
          <w:lang w:val="en-GB"/>
        </w:rPr>
        <w:t>, 1404–1420 (2020).</w:t>
      </w:r>
    </w:p>
    <w:p w14:paraId="17822E0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48.</w:t>
      </w:r>
      <w:r w:rsidRPr="00064492">
        <w:rPr>
          <w:rFonts w:cs="Times New Roman"/>
          <w:color w:val="000000"/>
          <w:lang w:val="en-GB"/>
        </w:rPr>
        <w:tab/>
        <w:t xml:space="preserve">Liu, J. </w:t>
      </w:r>
      <w:r w:rsidRPr="00064492">
        <w:rPr>
          <w:rFonts w:cs="Times New Roman"/>
          <w:i/>
          <w:iCs/>
          <w:color w:val="000000"/>
          <w:lang w:val="en-GB"/>
        </w:rPr>
        <w:t>et al.</w:t>
      </w:r>
      <w:r w:rsidRPr="00064492">
        <w:rPr>
          <w:rFonts w:cs="Times New Roman"/>
          <w:color w:val="000000"/>
          <w:lang w:val="en-GB"/>
        </w:rPr>
        <w:t xml:space="preserve"> Framing Sustainability in a </w:t>
      </w:r>
      <w:proofErr w:type="spellStart"/>
      <w:r w:rsidRPr="00064492">
        <w:rPr>
          <w:rFonts w:cs="Times New Roman"/>
          <w:color w:val="000000"/>
          <w:lang w:val="en-GB"/>
        </w:rPr>
        <w:t>Telecoupled</w:t>
      </w:r>
      <w:proofErr w:type="spellEnd"/>
      <w:r w:rsidRPr="00064492">
        <w:rPr>
          <w:rFonts w:cs="Times New Roman"/>
          <w:color w:val="000000"/>
          <w:lang w:val="en-GB"/>
        </w:rPr>
        <w:t xml:space="preserve"> World. </w:t>
      </w:r>
      <w:r w:rsidRPr="00064492">
        <w:rPr>
          <w:rFonts w:cs="Times New Roman"/>
          <w:i/>
          <w:iCs/>
          <w:color w:val="000000"/>
          <w:lang w:val="en-GB"/>
        </w:rPr>
        <w:t>Ecol. Soc.</w:t>
      </w:r>
      <w:r w:rsidRPr="00064492">
        <w:rPr>
          <w:rFonts w:cs="Times New Roman"/>
          <w:color w:val="000000"/>
          <w:lang w:val="en-GB"/>
        </w:rPr>
        <w:t xml:space="preserve"> </w:t>
      </w:r>
      <w:r w:rsidRPr="00064492">
        <w:rPr>
          <w:rFonts w:cs="Times New Roman"/>
          <w:b/>
          <w:bCs/>
          <w:color w:val="000000"/>
          <w:lang w:val="en-GB"/>
        </w:rPr>
        <w:t>18</w:t>
      </w:r>
      <w:r w:rsidRPr="00064492">
        <w:rPr>
          <w:rFonts w:cs="Times New Roman"/>
          <w:color w:val="000000"/>
          <w:lang w:val="en-GB"/>
        </w:rPr>
        <w:t>, art26 (2013).</w:t>
      </w:r>
    </w:p>
    <w:p w14:paraId="782BA98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49.</w:t>
      </w:r>
      <w:r w:rsidRPr="00064492">
        <w:rPr>
          <w:rFonts w:cs="Times New Roman"/>
          <w:color w:val="000000"/>
          <w:lang w:val="en-GB"/>
        </w:rPr>
        <w:tab/>
        <w:t xml:space="preserve">Mitchell, M. G. E. </w:t>
      </w:r>
      <w:r w:rsidRPr="00064492">
        <w:rPr>
          <w:rFonts w:cs="Times New Roman"/>
          <w:i/>
          <w:iCs/>
          <w:color w:val="000000"/>
          <w:lang w:val="en-GB"/>
        </w:rPr>
        <w:t>et al.</w:t>
      </w:r>
      <w:r w:rsidRPr="00064492">
        <w:rPr>
          <w:rFonts w:cs="Times New Roman"/>
          <w:color w:val="000000"/>
          <w:lang w:val="en-GB"/>
        </w:rPr>
        <w:t xml:space="preserve"> Reframing landscape fragmentation’s effects on ecosystem services. </w:t>
      </w:r>
      <w:r w:rsidRPr="00064492">
        <w:rPr>
          <w:rFonts w:cs="Times New Roman"/>
          <w:i/>
          <w:iCs/>
          <w:color w:val="000000"/>
          <w:lang w:val="en-GB"/>
        </w:rPr>
        <w:t xml:space="preserve">Trends Ecol. </w:t>
      </w:r>
      <w:proofErr w:type="spellStart"/>
      <w:r w:rsidRPr="00064492">
        <w:rPr>
          <w:rFonts w:cs="Times New Roman"/>
          <w:i/>
          <w:iCs/>
          <w:color w:val="000000"/>
          <w:lang w:val="en-GB"/>
        </w:rPr>
        <w:t>Evol</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30</w:t>
      </w:r>
      <w:r w:rsidRPr="00064492">
        <w:rPr>
          <w:rFonts w:cs="Times New Roman"/>
          <w:color w:val="000000"/>
          <w:lang w:val="en-GB"/>
        </w:rPr>
        <w:t>, 190–198 (2015).</w:t>
      </w:r>
    </w:p>
    <w:p w14:paraId="3E13F06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50.</w:t>
      </w:r>
      <w:r w:rsidRPr="00064492">
        <w:rPr>
          <w:rFonts w:cs="Times New Roman"/>
          <w:color w:val="000000"/>
          <w:lang w:val="en-GB"/>
        </w:rPr>
        <w:tab/>
      </w:r>
      <w:proofErr w:type="spellStart"/>
      <w:r w:rsidRPr="00064492">
        <w:rPr>
          <w:rFonts w:cs="Times New Roman"/>
          <w:color w:val="000000"/>
          <w:lang w:val="en-GB"/>
        </w:rPr>
        <w:t>Rudel</w:t>
      </w:r>
      <w:proofErr w:type="spellEnd"/>
      <w:r w:rsidRPr="00064492">
        <w:rPr>
          <w:rFonts w:cs="Times New Roman"/>
          <w:color w:val="000000"/>
          <w:lang w:val="en-GB"/>
        </w:rPr>
        <w:t xml:space="preserve">, T. K. </w:t>
      </w:r>
      <w:r w:rsidRPr="00064492">
        <w:rPr>
          <w:rFonts w:cs="Times New Roman"/>
          <w:i/>
          <w:iCs/>
          <w:color w:val="000000"/>
          <w:lang w:val="en-GB"/>
        </w:rPr>
        <w:t>et al.</w:t>
      </w:r>
      <w:r w:rsidRPr="00064492">
        <w:rPr>
          <w:rFonts w:cs="Times New Roman"/>
          <w:color w:val="000000"/>
          <w:lang w:val="en-GB"/>
        </w:rPr>
        <w:t xml:space="preserve"> Forest transitions: towards a global understanding of land use change.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23–31 (2005).</w:t>
      </w:r>
    </w:p>
    <w:p w14:paraId="1DFB184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51.</w:t>
      </w:r>
      <w:r w:rsidRPr="00064492">
        <w:rPr>
          <w:rFonts w:cs="Times New Roman"/>
          <w:color w:val="000000"/>
          <w:lang w:val="en-GB"/>
        </w:rPr>
        <w:tab/>
        <w:t xml:space="preserve">Newbold, T. </w:t>
      </w:r>
      <w:r w:rsidRPr="00064492">
        <w:rPr>
          <w:rFonts w:cs="Times New Roman"/>
          <w:i/>
          <w:iCs/>
          <w:color w:val="000000"/>
          <w:lang w:val="en-GB"/>
        </w:rPr>
        <w:t>et al.</w:t>
      </w:r>
      <w:r w:rsidRPr="00064492">
        <w:rPr>
          <w:rFonts w:cs="Times New Roman"/>
          <w:color w:val="000000"/>
          <w:lang w:val="en-GB"/>
        </w:rPr>
        <w:t xml:space="preserve"> Global effects of land use on local terrestrial biodiversity.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520</w:t>
      </w:r>
      <w:r w:rsidRPr="00064492">
        <w:rPr>
          <w:rFonts w:cs="Times New Roman"/>
          <w:color w:val="000000"/>
          <w:lang w:val="en-GB"/>
        </w:rPr>
        <w:t>, 45–50 (2015).</w:t>
      </w:r>
    </w:p>
    <w:p w14:paraId="44DE58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52.</w:t>
      </w:r>
      <w:r w:rsidRPr="00064492">
        <w:rPr>
          <w:rFonts w:cs="Times New Roman"/>
          <w:color w:val="000000"/>
          <w:lang w:val="en-GB"/>
        </w:rPr>
        <w:tab/>
      </w:r>
      <w:proofErr w:type="spellStart"/>
      <w:r w:rsidRPr="00064492">
        <w:rPr>
          <w:rFonts w:cs="Times New Roman"/>
          <w:color w:val="000000"/>
          <w:lang w:val="en-GB"/>
        </w:rPr>
        <w:t>Brockerhoff</w:t>
      </w:r>
      <w:proofErr w:type="spellEnd"/>
      <w:r w:rsidRPr="00064492">
        <w:rPr>
          <w:rFonts w:cs="Times New Roman"/>
          <w:color w:val="000000"/>
          <w:lang w:val="en-GB"/>
        </w:rPr>
        <w:t xml:space="preserve">, E. G. </w:t>
      </w:r>
      <w:r w:rsidRPr="00064492">
        <w:rPr>
          <w:rFonts w:cs="Times New Roman"/>
          <w:i/>
          <w:iCs/>
          <w:color w:val="000000"/>
          <w:lang w:val="en-GB"/>
        </w:rPr>
        <w:t>et al.</w:t>
      </w:r>
      <w:r w:rsidRPr="00064492">
        <w:rPr>
          <w:rFonts w:cs="Times New Roman"/>
          <w:color w:val="000000"/>
          <w:lang w:val="en-GB"/>
        </w:rPr>
        <w:t xml:space="preserve"> Forest biodiversity, ecosystem functioning and the provision of ecosystem services. </w:t>
      </w:r>
      <w:proofErr w:type="spellStart"/>
      <w:r w:rsidRPr="00064492">
        <w:rPr>
          <w:rFonts w:cs="Times New Roman"/>
          <w:i/>
          <w:iCs/>
          <w:color w:val="000000"/>
          <w:lang w:val="en-GB"/>
        </w:rPr>
        <w:t>Biodivers</w:t>
      </w:r>
      <w:proofErr w:type="spellEnd"/>
      <w:r w:rsidRPr="00064492">
        <w:rPr>
          <w:rFonts w:cs="Times New Roman"/>
          <w:i/>
          <w:iCs/>
          <w:color w:val="000000"/>
          <w:lang w:val="en-GB"/>
        </w:rPr>
        <w:t xml:space="preserve">. </w:t>
      </w:r>
      <w:proofErr w:type="spellStart"/>
      <w:r w:rsidRPr="00064492">
        <w:rPr>
          <w:rFonts w:cs="Times New Roman"/>
          <w:i/>
          <w:iCs/>
          <w:color w:val="000000"/>
          <w:lang w:val="en-GB"/>
        </w:rPr>
        <w:t>Conserv</w:t>
      </w:r>
      <w:proofErr w:type="spellEnd"/>
      <w:r w:rsidRPr="00064492">
        <w:rPr>
          <w:rFonts w:cs="Times New Roman"/>
          <w:i/>
          <w:iCs/>
          <w:color w:val="000000"/>
          <w:lang w:val="en-GB"/>
        </w:rPr>
        <w:t>.</w:t>
      </w:r>
      <w:r w:rsidRPr="00064492">
        <w:rPr>
          <w:rFonts w:cs="Times New Roman"/>
          <w:color w:val="000000"/>
          <w:lang w:val="en-GB"/>
        </w:rPr>
        <w:t xml:space="preserve"> </w:t>
      </w:r>
      <w:r w:rsidRPr="00064492">
        <w:rPr>
          <w:rFonts w:cs="Times New Roman"/>
          <w:b/>
          <w:bCs/>
          <w:color w:val="000000"/>
          <w:lang w:val="en-GB"/>
        </w:rPr>
        <w:t>26</w:t>
      </w:r>
      <w:r w:rsidRPr="00064492">
        <w:rPr>
          <w:rFonts w:cs="Times New Roman"/>
          <w:color w:val="000000"/>
          <w:lang w:val="en-GB"/>
        </w:rPr>
        <w:t>, 3005–3035 (2017).</w:t>
      </w:r>
    </w:p>
    <w:p w14:paraId="20EB37A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53.</w:t>
      </w:r>
      <w:r w:rsidRPr="00064492">
        <w:rPr>
          <w:rFonts w:cs="Times New Roman"/>
          <w:color w:val="000000"/>
          <w:lang w:val="en-GB"/>
        </w:rPr>
        <w:tab/>
        <w:t xml:space="preserve">Bratman, G. N. </w:t>
      </w:r>
      <w:r w:rsidRPr="00064492">
        <w:rPr>
          <w:rFonts w:cs="Times New Roman"/>
          <w:i/>
          <w:iCs/>
          <w:color w:val="000000"/>
          <w:lang w:val="en-GB"/>
        </w:rPr>
        <w:t>et al.</w:t>
      </w:r>
      <w:r w:rsidRPr="00064492">
        <w:rPr>
          <w:rFonts w:cs="Times New Roman"/>
          <w:color w:val="000000"/>
          <w:lang w:val="en-GB"/>
        </w:rPr>
        <w:t xml:space="preserve"> Nature and mental health: An ecosystem service perspective.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5</w:t>
      </w:r>
      <w:r w:rsidRPr="00064492">
        <w:rPr>
          <w:rFonts w:cs="Times New Roman"/>
          <w:color w:val="000000"/>
          <w:lang w:val="en-GB"/>
        </w:rPr>
        <w:t>, eaax0903 (2019).</w:t>
      </w:r>
    </w:p>
    <w:p w14:paraId="7AC3F82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54.</w:t>
      </w:r>
      <w:r w:rsidRPr="00064492">
        <w:rPr>
          <w:rFonts w:cs="Times New Roman"/>
          <w:color w:val="000000"/>
          <w:lang w:val="en-GB"/>
        </w:rPr>
        <w:tab/>
        <w:t xml:space="preserve">Vogt, P. </w:t>
      </w:r>
      <w:r w:rsidRPr="00064492">
        <w:rPr>
          <w:rFonts w:cs="Times New Roman"/>
          <w:i/>
          <w:iCs/>
          <w:color w:val="000000"/>
          <w:lang w:val="en-GB"/>
        </w:rPr>
        <w:t>et al.</w:t>
      </w:r>
      <w:r w:rsidRPr="00064492">
        <w:rPr>
          <w:rFonts w:cs="Times New Roman"/>
          <w:color w:val="000000"/>
          <w:lang w:val="en-GB"/>
        </w:rPr>
        <w:t xml:space="preserve"> </w:t>
      </w:r>
      <w:proofErr w:type="spellStart"/>
      <w:r w:rsidRPr="00064492">
        <w:rPr>
          <w:rFonts w:cs="Times New Roman"/>
          <w:color w:val="000000"/>
          <w:lang w:val="en-GB"/>
        </w:rPr>
        <w:t>GuidosToolbox</w:t>
      </w:r>
      <w:proofErr w:type="spellEnd"/>
      <w:r w:rsidRPr="00064492">
        <w:rPr>
          <w:rFonts w:cs="Times New Roman"/>
          <w:color w:val="000000"/>
          <w:lang w:val="en-GB"/>
        </w:rPr>
        <w:t xml:space="preserve"> Workbench: spatial analysis of raster maps for ecological applications. </w:t>
      </w:r>
      <w:proofErr w:type="spellStart"/>
      <w:r w:rsidRPr="00064492">
        <w:rPr>
          <w:rFonts w:cs="Times New Roman"/>
          <w:i/>
          <w:iCs/>
          <w:color w:val="000000"/>
          <w:lang w:val="en-GB"/>
        </w:rPr>
        <w:t>Ecography</w:t>
      </w:r>
      <w:proofErr w:type="spellEnd"/>
      <w:r w:rsidRPr="00064492">
        <w:rPr>
          <w:rFonts w:cs="Times New Roman"/>
          <w:color w:val="000000"/>
          <w:lang w:val="en-GB"/>
        </w:rPr>
        <w:t xml:space="preserve"> </w:t>
      </w:r>
      <w:r w:rsidRPr="00064492">
        <w:rPr>
          <w:rFonts w:cs="Times New Roman"/>
          <w:b/>
          <w:bCs/>
          <w:color w:val="000000"/>
          <w:lang w:val="en-GB"/>
        </w:rPr>
        <w:t>2022</w:t>
      </w:r>
      <w:r w:rsidRPr="00064492">
        <w:rPr>
          <w:rFonts w:cs="Times New Roman"/>
          <w:color w:val="000000"/>
          <w:lang w:val="en-GB"/>
        </w:rPr>
        <w:t>, e05864 (2022).</w:t>
      </w:r>
    </w:p>
    <w:p w14:paraId="4B14109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55.</w:t>
      </w:r>
      <w:r w:rsidRPr="00064492">
        <w:rPr>
          <w:rFonts w:cs="Times New Roman"/>
          <w:color w:val="000000"/>
          <w:lang w:val="en-GB"/>
        </w:rPr>
        <w:tab/>
        <w:t>Hagen-</w:t>
      </w:r>
      <w:proofErr w:type="spellStart"/>
      <w:r w:rsidRPr="00064492">
        <w:rPr>
          <w:rFonts w:cs="Times New Roman"/>
          <w:color w:val="000000"/>
          <w:lang w:val="en-GB"/>
        </w:rPr>
        <w:t>Zanker</w:t>
      </w:r>
      <w:proofErr w:type="spellEnd"/>
      <w:r w:rsidRPr="00064492">
        <w:rPr>
          <w:rFonts w:cs="Times New Roman"/>
          <w:color w:val="000000"/>
          <w:lang w:val="en-GB"/>
        </w:rPr>
        <w:t xml:space="preserve">, A. A computational framework for generalized moving windows and its application to landscape pattern analysis. </w:t>
      </w:r>
      <w:r w:rsidRPr="00064492">
        <w:rPr>
          <w:rFonts w:cs="Times New Roman"/>
          <w:i/>
          <w:iCs/>
          <w:color w:val="000000"/>
          <w:lang w:val="en-GB"/>
        </w:rPr>
        <w:t>Int. J. Appl. Earth Obs. Geoinformation</w:t>
      </w:r>
      <w:r w:rsidRPr="00064492">
        <w:rPr>
          <w:rFonts w:cs="Times New Roman"/>
          <w:color w:val="000000"/>
          <w:lang w:val="en-GB"/>
        </w:rPr>
        <w:t xml:space="preserve"> </w:t>
      </w:r>
      <w:r w:rsidRPr="00064492">
        <w:rPr>
          <w:rFonts w:cs="Times New Roman"/>
          <w:b/>
          <w:bCs/>
          <w:color w:val="000000"/>
          <w:lang w:val="en-GB"/>
        </w:rPr>
        <w:t>44</w:t>
      </w:r>
      <w:r w:rsidRPr="00064492">
        <w:rPr>
          <w:rFonts w:cs="Times New Roman"/>
          <w:color w:val="000000"/>
          <w:lang w:val="en-GB"/>
        </w:rPr>
        <w:t>, 205–216 (2016).</w:t>
      </w:r>
    </w:p>
    <w:p w14:paraId="5BCD46A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56.</w:t>
      </w:r>
      <w:r w:rsidRPr="00064492">
        <w:rPr>
          <w:rFonts w:cs="Times New Roman"/>
          <w:color w:val="000000"/>
          <w:lang w:val="en-GB"/>
        </w:rPr>
        <w:tab/>
      </w:r>
      <w:proofErr w:type="spellStart"/>
      <w:r w:rsidRPr="00064492">
        <w:rPr>
          <w:rFonts w:cs="Times New Roman"/>
          <w:color w:val="000000"/>
          <w:lang w:val="en-GB"/>
        </w:rPr>
        <w:t>Chazdon</w:t>
      </w:r>
      <w:proofErr w:type="spellEnd"/>
      <w:r w:rsidRPr="00064492">
        <w:rPr>
          <w:rFonts w:cs="Times New Roman"/>
          <w:color w:val="000000"/>
          <w:lang w:val="en-GB"/>
        </w:rPr>
        <w:t xml:space="preserve">, R. L. </w:t>
      </w:r>
      <w:r w:rsidRPr="00064492">
        <w:rPr>
          <w:rFonts w:cs="Times New Roman"/>
          <w:i/>
          <w:iCs/>
          <w:color w:val="000000"/>
          <w:lang w:val="en-GB"/>
        </w:rPr>
        <w:t>et al.</w:t>
      </w:r>
      <w:r w:rsidRPr="00064492">
        <w:rPr>
          <w:rFonts w:cs="Times New Roman"/>
          <w:color w:val="000000"/>
          <w:lang w:val="en-GB"/>
        </w:rPr>
        <w:t xml:space="preserve"> When is a forest a forest? Forest concepts and definitions in the era of forest and landscape restoration. </w:t>
      </w:r>
      <w:proofErr w:type="spellStart"/>
      <w:r w:rsidRPr="00064492">
        <w:rPr>
          <w:rFonts w:cs="Times New Roman"/>
          <w:i/>
          <w:iCs/>
          <w:color w:val="000000"/>
          <w:lang w:val="en-GB"/>
        </w:rPr>
        <w:t>Ambio</w:t>
      </w:r>
      <w:proofErr w:type="spellEnd"/>
      <w:r w:rsidRPr="00064492">
        <w:rPr>
          <w:rFonts w:cs="Times New Roman"/>
          <w:color w:val="000000"/>
          <w:lang w:val="en-GB"/>
        </w:rPr>
        <w:t xml:space="preserve"> </w:t>
      </w:r>
      <w:r w:rsidRPr="00064492">
        <w:rPr>
          <w:rFonts w:cs="Times New Roman"/>
          <w:b/>
          <w:bCs/>
          <w:color w:val="000000"/>
          <w:lang w:val="en-GB"/>
        </w:rPr>
        <w:t>45</w:t>
      </w:r>
      <w:r w:rsidRPr="00064492">
        <w:rPr>
          <w:rFonts w:cs="Times New Roman"/>
          <w:color w:val="000000"/>
          <w:lang w:val="en-GB"/>
        </w:rPr>
        <w:t>, 538–550 (2016).</w:t>
      </w:r>
    </w:p>
    <w:p w14:paraId="4BBDC02B" w14:textId="6D1C2751"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9"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54324" w14:textId="77777777" w:rsidR="009E065E" w:rsidRDefault="009E065E" w:rsidP="00664C7B">
      <w:pPr>
        <w:spacing w:after="0" w:line="240" w:lineRule="auto"/>
      </w:pPr>
      <w:r>
        <w:separator/>
      </w:r>
    </w:p>
  </w:endnote>
  <w:endnote w:type="continuationSeparator" w:id="0">
    <w:p w14:paraId="7168D335" w14:textId="77777777" w:rsidR="009E065E" w:rsidRDefault="009E065E"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E6F2F" w14:textId="77777777" w:rsidR="009E065E" w:rsidRDefault="009E065E" w:rsidP="00664C7B">
      <w:pPr>
        <w:spacing w:after="0" w:line="240" w:lineRule="auto"/>
      </w:pPr>
      <w:r>
        <w:separator/>
      </w:r>
    </w:p>
  </w:footnote>
  <w:footnote w:type="continuationSeparator" w:id="0">
    <w:p w14:paraId="2DCED31A" w14:textId="77777777" w:rsidR="009E065E" w:rsidRDefault="009E065E"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9E065E">
    <w:pPr>
      <w:pStyle w:val="Header"/>
    </w:pPr>
    <w:r>
      <w:rPr>
        <w:noProof/>
      </w:rPr>
      <w:pict w14:anchorId="5F8C6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9E065E">
    <w:pPr>
      <w:pStyle w:val="Header"/>
    </w:pPr>
    <w:r>
      <w:rPr>
        <w:noProof/>
      </w:rPr>
      <w:pict w14:anchorId="371B5BD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9E065E">
    <w:pPr>
      <w:pStyle w:val="Header"/>
    </w:pPr>
    <w:r>
      <w:rPr>
        <w:noProof/>
      </w:rPr>
      <w:pict w14:anchorId="2FD23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41A3E"/>
    <w:rsid w:val="00044BB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6B7B"/>
    <w:rsid w:val="00CC2458"/>
    <w:rsid w:val="00CE2922"/>
    <w:rsid w:val="00CE5E29"/>
    <w:rsid w:val="00CF0CF4"/>
    <w:rsid w:val="00CF2CCE"/>
    <w:rsid w:val="00CF3A6F"/>
    <w:rsid w:val="00D049B4"/>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github.com/emanuelemassaro/Forest_Human_Nexus"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ceos.org/gst/HILDAplus.html"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data.jrc.ec.europa.eu/collection/ghsl" TargetMode="External"/><Relationship Id="rId20" Type="http://schemas.openxmlformats.org/officeDocument/2006/relationships/header" Target="header1.xml"/><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mailto:emanuele.massaro@ec.europa.eu" TargetMode="External"/><Relationship Id="rId19" Type="http://schemas.openxmlformats.org/officeDocument/2006/relationships/hyperlink" Target="mailto:Emanuele.Massaro@ec.europa.e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969595-050E-4E95-AC57-A814B7F39D38}">
  <ds:schemaRefs>
    <ds:schemaRef ds:uri="http://schemas.microsoft.com/sharepoint/v3/contenttype/forms"/>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41</TotalTime>
  <Pages>27</Pages>
  <Words>29633</Words>
  <Characters>168909</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15</cp:revision>
  <cp:lastPrinted>2024-10-27T10:05:00Z</cp:lastPrinted>
  <dcterms:created xsi:type="dcterms:W3CDTF">2025-04-07T12:01:00Z</dcterms:created>
  <dcterms:modified xsi:type="dcterms:W3CDTF">2025-04-08T09:06:00Z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