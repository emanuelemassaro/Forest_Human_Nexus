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Gregoire</w:t>
      </w:r>
      <w:proofErr w:type="spellEnd"/>
      <w:r w:rsidR="0085109D" w:rsidRPr="00363CEB">
        <w:rPr>
          <w:rFonts w:ascii="Calibri" w:eastAsia="Calibri" w:hAnsi="Calibri" w:cs="Calibri"/>
          <w:color w:val="000000" w:themeColor="text1"/>
          <w:sz w:val="22"/>
          <w:szCs w:val="22"/>
          <w:lang w:val="pt-BR"/>
        </w:rPr>
        <w:t xml:space="preserv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Angela</w:t>
      </w:r>
      <w:proofErr w:type="spellEnd"/>
      <w:r w:rsidR="0085109D" w:rsidRPr="00363CEB">
        <w:rPr>
          <w:rFonts w:ascii="Calibri" w:eastAsia="Calibri" w:hAnsi="Calibri" w:cs="Calibri"/>
          <w:color w:val="000000" w:themeColor="text1"/>
          <w:sz w:val="22"/>
          <w:szCs w:val="22"/>
          <w:lang w:val="pt-BR"/>
        </w:rPr>
        <w:t xml:space="preserve">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Wojciech</w:t>
      </w:r>
      <w:proofErr w:type="spellEnd"/>
      <w:r w:rsidR="0085109D" w:rsidRPr="00363CEB">
        <w:rPr>
          <w:rFonts w:ascii="Calibri" w:eastAsia="Calibri" w:hAnsi="Calibri" w:cs="Calibri"/>
          <w:color w:val="000000" w:themeColor="text1"/>
          <w:sz w:val="22"/>
          <w:szCs w:val="22"/>
          <w:lang w:val="pt-BR"/>
        </w:rPr>
        <w:t xml:space="preserve">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Via E. Fermi 2749, 21027 </w:t>
      </w:r>
      <w:proofErr w:type="spellStart"/>
      <w:r w:rsidR="0085109D" w:rsidRPr="0085109D">
        <w:rPr>
          <w:rFonts w:ascii="Calibri" w:eastAsia="Calibri" w:hAnsi="Calibri" w:cs="Calibri"/>
          <w:color w:val="000000" w:themeColor="text1"/>
          <w:sz w:val="22"/>
          <w:szCs w:val="22"/>
          <w:lang w:val="en-GB"/>
        </w:rPr>
        <w:t>Ispra</w:t>
      </w:r>
      <w:proofErr w:type="spellEnd"/>
      <w:r w:rsidR="0085109D" w:rsidRPr="0085109D">
        <w:rPr>
          <w:rFonts w:ascii="Calibri" w:eastAsia="Calibri" w:hAnsi="Calibri" w:cs="Calibri"/>
          <w:color w:val="000000" w:themeColor="text1"/>
          <w:sz w:val="22"/>
          <w:szCs w:val="22"/>
          <w:lang w:val="en-GB"/>
        </w:rPr>
        <w:t xml:space="preserve">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w:t>
      </w:r>
      <w:proofErr w:type="spellStart"/>
      <w:r w:rsidR="0085109D" w:rsidRPr="0085109D">
        <w:rPr>
          <w:rFonts w:ascii="Calibri" w:eastAsia="Calibri" w:hAnsi="Calibri" w:cs="Calibri"/>
          <w:color w:val="000000" w:themeColor="text1"/>
          <w:sz w:val="22"/>
          <w:szCs w:val="22"/>
          <w:lang w:val="en-GB"/>
        </w:rPr>
        <w:t>Garcilaso</w:t>
      </w:r>
      <w:proofErr w:type="spellEnd"/>
      <w:r w:rsidR="0085109D" w:rsidRPr="0085109D">
        <w:rPr>
          <w:rFonts w:ascii="Calibri" w:eastAsia="Calibri" w:hAnsi="Calibri" w:cs="Calibri"/>
          <w:color w:val="000000" w:themeColor="text1"/>
          <w:sz w:val="22"/>
          <w:szCs w:val="22"/>
          <w:lang w:val="en-GB"/>
        </w:rPr>
        <w:t xml:space="preserve">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Forest Proxim</w:delText>
        </w:r>
        <w:r w:rsidR="00830E35" w:rsidDel="00291E84">
          <w:delText>ate</w:delText>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04762C59" w14:textId="1F529768" w:rsidR="009E0492" w:rsidRDefault="00C53F61" w:rsidP="350D8578">
      <w:pPr>
        <w:pStyle w:val="mainText"/>
        <w:rPr>
          <w:ins w:id="7" w:author="MASSARO Emanuele (JRC-ISPRA)" w:date="2025-04-08T10:06:00Z"/>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{"citationID":"bEAbuPlv","properties":{"formattedCitation":"\\super 1\\nosupersub{}","plainCitation":"1","noteIndex":0},"citationItems":[{"id":"XXoAqS0A/KrWUjrhZ","uris":["http://zotero.org/users/local/75HuZQAn/items/QMR9T5WB","http://zotero.org/users/3544650/items/QMR9T5WB"],"itemData":{"id":1,"type":"article-journal","abstract":"Abstract\n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AF2AC5">
        <w:rPr>
          <w:rFonts w:ascii="Cambria Math" w:eastAsia="Times New Roman" w:hAnsi="Cambria Math" w:cs="Cambria Math"/>
          <w:color w:val="000000" w:themeColor="text1"/>
        </w:rPr>
        <w:instrText>∼</w:instrText>
      </w:r>
      <w:r w:rsidR="00AF2AC5">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{"citationID":"Rnd0WNiP","properties":{"formattedCitation":"\\super 2\\nosupersub{}","plainCitation":"2","noteIndex":0},"citationItems":[{"id":"XXoAqS0A/51OOzu6g","uris":["http://zotero.org/users/local/75HuZQAn/items/KF9B45KT","http://zotero.org/users/3544650/items/KF9B45KT"],"itemData":{"id":3,"type":"article-journal","abstract":"Abstract\n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{"citationID":"vMsqtLQ9","properties":{"formattedCitation":"\\super 3\\nosupersub{}","plainCitation":"3","noteIndex":0},"citationItems":[{"id":"XXoAqS0A/Wsoky6vM","uris":["http://zotero.org/users/local/75HuZQAn/items/QXB3JNI4","http://zotero.org/users/3544650/items/QXB3JNI4"],"itemData":{"id":5,"type":"article-journal","abstract":"Woody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{"citationID":"OTrpOpKm","properties":{"formattedCitation":"\\super 4\\nosupersub{}","plainCitation":"4","noteIndex":0},"citationItems":[{"id":"XXoAqS0A/PiU7iVJN","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{"citationID":"yjQb3Q6e","properties":{"formattedCitation":"\\super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p>
    <w:p w14:paraId="3BA09034" w14:textId="14B9275C" w:rsidR="009E0492" w:rsidRPr="00E82645" w:rsidRDefault="009E0492" w:rsidP="009E0492">
      <w:pPr>
        <w:pStyle w:val="mainText"/>
        <w:rPr>
          <w:ins w:id="8" w:author="MASSARO Emanuele (JRC-ISPRA)" w:date="2025-04-08T10:06:00Z"/>
          <w:rFonts w:eastAsia="Times New Roman" w:cs="Times New Roman"/>
          <w:color w:val="000000" w:themeColor="text1"/>
        </w:rPr>
      </w:pPr>
      <w:ins w:id="9" w:author="MASSARO Emanuele (JRC-ISPRA)" w:date="2025-04-08T10:06:00Z">
        <w:r w:rsidRPr="00E82645">
          <w:rPr>
            <w:rFonts w:eastAsia="Times New Roman" w:cs="Times New Roman"/>
            <w:color w:val="000000" w:themeColor="text1"/>
          </w:rPr>
          <w:t>The spatial dimension of human-forest interactions has evolved significantly over recent decades due to global land use changes, urbanization, and demographic shifts. Studies have documented substantial changes in the spatial distribution of forest-adjacent communities, with some regions experiencing migration away from forests while others see increasing settlement near forest edges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{"citationID":"TVgyMaq8","properties":{"formattedCitation":"\\super 6\\nosupersub{}","plainCitation":"6","noteIndex":0},"citationItems":[{"id":65,"uris":["http://zotero.org/users/local/OZfMjm9b/items/IA4K44PR"],"itemData":{"id":65,"type":"article-journal","container-title":"Land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instrText>
      </w:r>
      <w:ins w:id="10"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6</w:t>
      </w:r>
      <w:ins w:id="11"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For example, research in the Brazilian Amazon has shown complex patterns of colonization along forest frontiers, followed by urbanization processes that reshape human-forest spatial relationships</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{"citationID":"zAdt8vZG","properties":{"formattedCitation":"\\super 7\\nosupersub{}","plainCitation":"7","noteIndex":0},"citationItems":[{"id":67,"uris":["http://zotero.org/users/local/OZfMjm9b/items/CF6JQ95P"],"itemData":{"id":67,"type":"article-journal","container-title":"Annals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instrText>
      </w:r>
      <w:ins w:id="12"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7</w:t>
      </w:r>
      <w:ins w:id="13"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In Southeast Asia, the expansion of plantation agriculture has transformed traditional forest-adjacent communities, altering centuries-old spatial configurations of human-forest coexistence</w:t>
        </w:r>
        <w:r>
          <w:rPr>
            <w:rFonts w:eastAsia="Times New Roman" w:cs="Times New Roman"/>
            <w:color w:val="000000" w:themeColor="text1"/>
          </w:rPr>
          <w:fldChar w:fldCharType="begin"/>
        </w:r>
      </w:ins>
      <w:r>
        <w:rPr>
          <w:rFonts w:eastAsia="Times New Roman" w:cs="Times New Roman"/>
          <w:color w:val="000000" w:themeColor="text1"/>
        </w:rPr>
        <w:instrText xml:space="preserve"> ADDIN ZOTERO_ITEM CSL_CITATION {"citationID":"KM6sDODB","properties":{"formattedCitation":"\\super 8\\nosupersub{}","plainCitation":"8","noteIndex":0},"citationItems":[{"id":69,"uris":["http://zotero.org/users/local/OZfMjm9b/items/RA564H5C"],"itemData":{"id":69,"type":"article-journal","container-title":"Geografisk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instrText>
      </w:r>
      <w:ins w:id="14" w:author="MASSARO Emanuele (JRC-ISPRA)" w:date="2025-04-08T10:06:00Z">
        <w:r>
          <w:rPr>
            <w:rFonts w:eastAsia="Times New Roman" w:cs="Times New Roman"/>
            <w:color w:val="000000" w:themeColor="text1"/>
          </w:rPr>
          <w:fldChar w:fldCharType="separate"/>
        </w:r>
      </w:ins>
      <w:r w:rsidRPr="009E0492">
        <w:rPr>
          <w:rFonts w:cs="Times New Roman"/>
          <w:color w:val="000000"/>
          <w:vertAlign w:val="superscript"/>
          <w:lang w:val="en-GB"/>
        </w:rPr>
        <w:t>8</w:t>
      </w:r>
      <w:ins w:id="15" w:author="MASSARO Emanuele (JRC-ISPRA)" w:date="2025-04-08T10:06:00Z">
        <w:r>
          <w:rPr>
            <w:rFonts w:eastAsia="Times New Roman" w:cs="Times New Roman"/>
            <w:color w:val="000000" w:themeColor="text1"/>
          </w:rPr>
          <w:fldChar w:fldCharType="end"/>
        </w:r>
        <w:r w:rsidRPr="00E82645">
          <w:rPr>
            <w:rFonts w:eastAsia="Times New Roman" w:cs="Times New Roman"/>
            <w:color w:val="000000" w:themeColor="text1"/>
          </w:rPr>
          <w:t xml:space="preserve">. </w:t>
        </w:r>
      </w:ins>
    </w:p>
    <w:p w14:paraId="6E9F7E8D" w14:textId="7A8A7441" w:rsidR="0027155D" w:rsidRDefault="00E950CD" w:rsidP="350D8578">
      <w:pPr>
        <w:pStyle w:val="mainText"/>
        <w:rPr>
          <w:ins w:id="16" w:author="MASSARO Emanuele (JRC-ISPRA)" w:date="2025-04-08T09:54:00Z"/>
          <w:rFonts w:eastAsia="Times New Roman" w:cs="Times New Roman"/>
          <w:color w:val="000000" w:themeColor="text1"/>
        </w:rPr>
      </w:pPr>
      <w:r>
        <w:rPr>
          <w:rFonts w:eastAsia="Times New Roman" w:cs="Times New Roman"/>
          <w:color w:val="000000" w:themeColor="text1"/>
        </w:rPr>
        <w:t>I</w:t>
      </w:r>
      <w:r w:rsidR="00D740C4">
        <w:rPr>
          <w:rFonts w:eastAsia="Times New Roman" w:cs="Times New Roman"/>
          <w:color w:val="000000" w:themeColor="text1"/>
        </w:rPr>
        <w:t>ndeed</w:t>
      </w:r>
      <w:r>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{"citationID":"W69mctBj","properties":{"formattedCitation":"\\super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9E0492" w:rsidRPr="009E0492">
        <w:rPr>
          <w:rFonts w:cs="Times New Roman"/>
          <w:vertAlign w:val="superscript"/>
          <w:lang w:val="en-GB"/>
        </w:rPr>
        <w:t>9</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xml:space="preserve">. </w:t>
      </w:r>
      <w:ins w:id="17" w:author="MASSARO Emanuele (JRC-ISPRA)" w:date="2025-04-08T10:05:00Z">
        <w:r w:rsidR="009E0492" w:rsidRPr="00E82645">
          <w:rPr>
            <w:rFonts w:eastAsia="Times New Roman" w:cs="Times New Roman"/>
            <w:color w:val="000000" w:themeColor="text1"/>
          </w:rPr>
          <w:t>In some areas, such as parts of Europe and North America, the number of people living near forests has actually increased as suburban development expands into forested landscapes</w:t>
        </w:r>
      </w:ins>
      <w:r w:rsidR="009E0492">
        <w:rPr>
          <w:rFonts w:eastAsia="Times New Roman" w:cs="Times New Roman"/>
          <w:color w:val="000000" w:themeColor="text1"/>
        </w:rPr>
        <w:fldChar w:fldCharType="begin"/>
      </w:r>
      <w:r w:rsidR="009E0492">
        <w:rPr>
          <w:rFonts w:eastAsia="Times New Roman" w:cs="Times New Roman"/>
          <w:color w:val="000000" w:themeColor="text1"/>
        </w:rPr>
        <w:instrText xml:space="preserve"> ADDIN ZOTERO_ITEM CSL_CITATION {"citationID":"Sq27Co8o","properties":{"formattedCitation":"\\super 10\\nosupersub{}","plainCitation":"10","noteIndex":0},"citationItems":[{"id":70,"uris":["http://zotero.org/users/local/OZfMjm9b/items/8TBYWVKD"],"itemData":{"id":70,"type":"article-journal","abstract":"The wildland–urban interface (WUI) is the area where houses meet or intermingle with undeveloped wildland vegetation. The WUI is thus a focal area for human– environment conflicts, such as the destruction of homes by wildfires, habitat fragmentation, introduction of exotic species, and biodiversity decline. Our goal was to conduct a spatially detailed assessment of the WUI across the United States to provide a framework for scientific inquiries into housing growth effects on the environment and to inform both national policymakers and local land managers about the WUI and associated issues. The WUI in the conterminous United States covers 719 156 km\n              2\n              (9% of land area) and contains 44.8 million housing units (39% of all houses). WUI areas are particularly widespread in the eastern United States, reaching a maximum of 72% of land area in Connecticut. California has the highest number of WUI housing units (5.1 million). The extent of the WUI highlights the need for ecological principles in land‐use planning as well as sprawl‐limiting policies to adequately address both wildfire threats and conservation problems.","container-title":"Ecological Applications","DOI":"10.1890/04-1413","ISSN":"1051-0761, 1939-5582","issue":"3","journalAbbreviation":"Ecological Applications","language":"en","license":"http://onlinelibrary.wiley.com/termsAndConditions#vor","page":"799-805","source":"DOI.org (Crossref)","title":"THE WILDLAND–URBAN INTERFACE IN THE UNITED STATES","volume":"15","author":[{"family":"Radeloff","given":"V. C."},{"family":"Hammer","given":"R. B."},{"family":"Stewart","given":"S. I."},{"family":"Fried","given":"J. S."},{"family":"Holcomb","given":"S. S."},{"family":"McKeefry","given":"J. F."}],"issued":{"date-parts":[["2005",6]]}}}],"schema":"https://github.com/citation-style-language/schema/raw/master/csl-citation.json"} </w:instrText>
      </w:r>
      <w:r w:rsidR="009E0492">
        <w:rPr>
          <w:rFonts w:eastAsia="Times New Roman" w:cs="Times New Roman"/>
          <w:color w:val="000000" w:themeColor="text1"/>
        </w:rPr>
        <w:fldChar w:fldCharType="separate"/>
      </w:r>
      <w:r w:rsidR="009E0492" w:rsidRPr="009E0492">
        <w:rPr>
          <w:rFonts w:cs="Times New Roman"/>
          <w:color w:val="000000"/>
          <w:vertAlign w:val="superscript"/>
          <w:lang w:val="en-GB"/>
        </w:rPr>
        <w:t>10</w:t>
      </w:r>
      <w:r w:rsidR="009E0492">
        <w:rPr>
          <w:rFonts w:eastAsia="Times New Roman" w:cs="Times New Roman"/>
          <w:color w:val="000000" w:themeColor="text1"/>
        </w:rPr>
        <w:fldChar w:fldCharType="end"/>
      </w:r>
      <w:ins w:id="18" w:author="MASSARO Emanuele (JRC-ISPRA)" w:date="2025-04-08T10:05:00Z">
        <w:r w:rsidR="009E0492" w:rsidRPr="00E82645">
          <w:rPr>
            <w:rFonts w:eastAsia="Times New Roman" w:cs="Times New Roman"/>
            <w:color w:val="000000" w:themeColor="text1"/>
          </w:rPr>
          <w:t>. Conversely, in regions experiencing rapid deforestation, forest-adjacent populations may either migrate away from degraded forest margins or remain in place while the forests recede, fundamentally altering their spatial relationship with forest ecosystems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{"citationID":"avd7dcspct","properties":{"formattedCitation":"\\super 11\\nosupersub{}","plainCitation":"11","noteIndex":0},"citationItems":[{"id":71,"uris":["http://zotero.org/users/local/OZfMjm9b/items/XARJESUQ"],"itemData":{"id":71,"type":"article-journal","abstract":"This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11</w:t>
      </w:r>
      <w:r w:rsidR="009E0492">
        <w:rPr>
          <w:rFonts w:eastAsia="Times New Roman" w:cs="Times New Roman"/>
          <w:color w:val="000000" w:themeColor="text1"/>
        </w:rPr>
        <w:fldChar w:fldCharType="end"/>
      </w:r>
      <w:del w:id="19" w:author="MASSARO Emanuele (JRC-ISPRA)" w:date="2025-04-08T10:07:00Z">
        <w:r w:rsidR="009E0492" w:rsidDel="009E0492">
          <w:rPr>
            <w:rFonts w:eastAsia="Times New Roman" w:cs="Times New Roman"/>
            <w:color w:val="000000" w:themeColor="text1"/>
          </w:rPr>
          <w:fldChar w:fldCharType="begin"/>
        </w:r>
        <w:r w:rsidR="009E0492" w:rsidDel="009E0492">
          <w:rPr>
            <w:rFonts w:eastAsia="Times New Roman" w:cs="Times New Roman"/>
            <w:color w:val="000000" w:themeColor="text1"/>
          </w:rPr>
          <w:delInstrText xml:space="preserve"> ADDIN ZOTERO_ITEM CSL_CITATION {"citationID":"amfp1jpl1c","properties":{"formattedCitation":"\\uldash{\\super 1\\nosupersub{}}","plainCitation":"1","noteIndex":0},"citationItems":[{"id":71,"uris":["http://zotero.org/users/local/OZfMjm9b/items/XARJESUQ"],"itemData":{"id":71,"type":"article-journal","abstract":"This paper reviews the state of knowledge in, and develops a conceptual model for, researching frontier migration in the developing world with a focus on Latin America. Since only a small fraction moves to forest frontiers, identifying people and place characteristics associated with frontier migration could usefully inform policies aimed at forest conservation and rural development. Yet population scholars train their efforts on urban and international migration while land use/cover change researchers pay scant attention to these migration flows which directly antecede the most salient footprint of human occupation on the earth's surface: the conversion of forest to agricultural land.","container-title":"Progress in Human Geography","DOI":"10.1177/0309132508096031","ISSN":"0309-1325, 1477-0288","issue":"3","journalAbbreviation":"Progress in Human Geography","language":"en","license":"https://journals.sagepub.com/page/policies/text-and-data-mining-license","page":"355-378","source":"DOI.org (Crossref)","title":"Population and deforestation: why rural migration matters","title-short":"Population and deforestation","volume":"33","author":[{"family":"Carr","given":"David"}],"issued":{"date-parts":[["2009",6]]}}}],"schema":"https://github.com/citation-style-language/schema/raw/master/csl-citation.json"} </w:delInstrText>
        </w:r>
        <w:r w:rsidR="009E0492" w:rsidDel="009E0492">
          <w:rPr>
            <w:rFonts w:eastAsia="Times New Roman" w:cs="Times New Roman"/>
            <w:color w:val="000000" w:themeColor="text1"/>
          </w:rPr>
          <w:fldChar w:fldCharType="separate"/>
        </w:r>
        <w:r w:rsidR="009E0492" w:rsidRPr="009E0492" w:rsidDel="009E0492">
          <w:rPr>
            <w:rFonts w:cs="Times New Roman"/>
            <w:color w:val="000000"/>
            <w:u w:val="dash"/>
            <w:vertAlign w:val="superscript"/>
            <w:lang w:val="en-GB"/>
          </w:rPr>
          <w:delText>1</w:delText>
        </w:r>
        <w:r w:rsidR="009E0492" w:rsidDel="009E0492">
          <w:rPr>
            <w:rFonts w:eastAsia="Times New Roman" w:cs="Times New Roman"/>
            <w:color w:val="000000" w:themeColor="text1"/>
          </w:rPr>
          <w:fldChar w:fldCharType="end"/>
        </w:r>
      </w:del>
      <w:ins w:id="20" w:author="MASSARO Emanuele (JRC-ISPRA)" w:date="2025-04-08T10:05:00Z">
        <w:r w:rsidR="009E0492" w:rsidRPr="00E82645">
          <w:rPr>
            <w:rFonts w:eastAsia="Times New Roman" w:cs="Times New Roman"/>
            <w:color w:val="000000" w:themeColor="text1"/>
          </w:rPr>
          <w:t>. Understanding these dynamic spatial patterns is crucial for developing effective conservation and development policies that account for the changing human-forest nexus</w:t>
        </w:r>
      </w:ins>
      <w:r w:rsidR="009E0492">
        <w:rPr>
          <w:rFonts w:eastAsia="Times New Roman" w:cs="Times New Roman"/>
          <w:color w:val="000000" w:themeColor="text1"/>
        </w:rPr>
        <w:fldChar w:fldCharType="begin"/>
      </w:r>
      <w:r w:rsidR="00D81452">
        <w:rPr>
          <w:rFonts w:eastAsia="Times New Roman" w:cs="Times New Roman"/>
          <w:color w:val="000000" w:themeColor="text1"/>
        </w:rPr>
        <w:instrText xml:space="preserve"> ADDIN ZOTERO_ITEM CSL_CITATION {"citationID":"a2dc1c5m6vi","properties":{"formattedCitation":"\\super 12\\nosupersub{}","plainCitation":"12","noteIndex":0},"citationItems":[{"id":73,"uris":["http://zotero.org/users/local/OZfMjm9b/items/N4MPSNFN"],"itemData":{"id":73,"type":"article-journal","container-title":"Nature Geoscience","DOI":"10.1038/ngeo756","ISSN":"1752-0894, 1752-0908","issue":"3","journalAbbreviation":"Nature Geosci","language":"en","license":"http://www.springer.com/tdm","page":"178-181","source":"DOI.org (Crossref)","title":"Deforestation driven by urban population growth and agricultural trade in the twenty-first century","volume":"3","author":[{"family":"DeFries","given":"Ruth S."},{"family":"Rudel","given":"Thomas"},{"family":"Uriarte","given":"Maria"},{"family":"Hansen","given":"Matthew"}],"issued":{"date-parts":[["2010",3]]}}}],"schema":"https://github.com/citation-style-language/schema/raw/master/csl-citation.json"} </w:instrText>
      </w:r>
      <w:r w:rsidR="009E0492">
        <w:rPr>
          <w:rFonts w:eastAsia="Times New Roman" w:cs="Times New Roman"/>
          <w:color w:val="000000" w:themeColor="text1"/>
        </w:rPr>
        <w:fldChar w:fldCharType="separate"/>
      </w:r>
      <w:r w:rsidR="00D81452" w:rsidRPr="00D81452">
        <w:rPr>
          <w:rFonts w:cs="Times New Roman"/>
          <w:color w:val="000000"/>
          <w:vertAlign w:val="superscript"/>
          <w:lang w:val="en-GB"/>
        </w:rPr>
        <w:t>12</w:t>
      </w:r>
      <w:r w:rsidR="009E0492">
        <w:rPr>
          <w:rFonts w:eastAsia="Times New Roman" w:cs="Times New Roman"/>
          <w:color w:val="000000" w:themeColor="text1"/>
        </w:rPr>
        <w:fldChar w:fldCharType="end"/>
      </w:r>
      <w:ins w:id="21" w:author="MASSARO Emanuele (JRC-ISPRA)" w:date="2025-04-08T10:05:00Z">
        <w:r w:rsidR="009E0492" w:rsidRPr="00E82645">
          <w:rPr>
            <w:rFonts w:eastAsia="Times New Roman" w:cs="Times New Roman"/>
            <w:color w:val="000000" w:themeColor="text1"/>
          </w:rPr>
          <w:t>.</w:t>
        </w:r>
      </w:ins>
      <w:ins w:id="22" w:author="MASSARO Emanuele (JRC-ISPRA)" w:date="2025-04-08T10:06:00Z">
        <w:r w:rsidR="009E0492">
          <w:rPr>
            <w:rFonts w:eastAsia="Times New Roman" w:cs="Times New Roman"/>
            <w:color w:val="000000" w:themeColor="text1"/>
          </w:rPr>
          <w:t xml:space="preserve"> </w:t>
        </w:r>
      </w:ins>
      <w:r w:rsidR="6444EBC5" w:rsidRPr="350D8578">
        <w:rPr>
          <w:rFonts w:eastAsia="Times New Roman" w:cs="Times New Roman"/>
          <w:color w:val="000000" w:themeColor="text1"/>
        </w:rPr>
        <w:t>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{"citationID":"PMhvvvjC","properties":{"formattedCitation":"\\super 13\\nosupersub{}","plainCitation":"13","noteIndex":0},"citationItems":[{"id":"XXoAqS0A/WDX5A06c","uris":["http://zotero.org/users/3544650/items/87S4LR8G"],"itemData":{"id":44,"type":"article-journal","abstract":"Abstract\n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D81452" w:rsidRPr="00D81452">
        <w:rPr>
          <w:rFonts w:cs="Times New Roman"/>
          <w:vertAlign w:val="superscript"/>
          <w:lang w:val="en-GB"/>
        </w:rPr>
        <w:t>13</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1C2C0F11" w:rsidR="6444EBC5" w:rsidRDefault="009E0492" w:rsidP="350D8578">
      <w:pPr>
        <w:pStyle w:val="mainText"/>
        <w:rPr>
          <w:rFonts w:eastAsia="Times New Roman" w:cs="Times New Roman"/>
          <w:color w:val="000000" w:themeColor="text1"/>
        </w:rPr>
      </w:pPr>
      <w:del w:id="23" w:author="MASSARO Emanuele (JRC-ISPRA)" w:date="2025-04-08T10:06:00Z">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{"citationID":"TVgyMaq8","properties":{"formattedCitation":"\\super 8\\nosupersub{}","plainCitation":"8","noteIndex":0},"citationItems":[{"id":65,"uris":["http://zotero.org/users/local/OZfMjm9b/items/IA4K44PR"],"itemData":{"id":65,"type":"article-journal","container-title":"Land Use Policy","DOI":"10.1016/j.landusepol.2016.08.024","ISSN":"02648377","journalAbbreviation":"Land Use Policy","language":"en","page":"502-513","source":"DOI.org (Crossref)","title":"The drivers of tree cover expansion: Global, temperate, and tropical zone analyses","title-short":"The drivers of tree cover expansion","volume":"58","author":[{"family":"Rudel","given":"Thomas K."},{"family":"Sloan","given":"Sean"},{"family":"Chazdon","given":"Robin"},{"family":"Grau","given":"Ricardo"}],"issued":{"date-parts":[["2016",12]]}}}],"schema":"https://github.com/citation-style-language/schema/raw/master/csl-citation.json"}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8</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{"citationID":"zAdt8vZG","properties":{"formattedCitation":"\\super 9\\nosupersub{}","plainCitation":"9","noteIndex":0},"citationItems":[{"id":67,"uris":["http://zotero.org/users/local/OZfMjm9b/items/CF6JQ95P"],"itemData":{"id":67,"type":"article-journal","container-title":"Annals of the Association of American Geographers","DOI":"10.1080/00045608.2015.1052337","ISSN":"0004-5608, 1467-8306","issue":"4","journalAbbreviation":"Annals of the Association of American Geographers","language":"en","page":"806-823","source":"DOI.org (Crossref)","title":"Where Deforestation Leads to Urbanization: How Resource Extraction Is Leading to Urban Growth in the Brazilian Amazon","title-short":"Where Deforestation Leads to Urbanization","volume":"105","author":[{"family":"Richards","given":"Peter"},{"family":"VanWey","given":"Leah"}],"issued":{"date-parts":[["2015",7,4]]}}}],"schema":"https://github.com/citation-style-language/schema/raw/master/csl-citation.json"}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9</w:delText>
        </w:r>
        <w:r w:rsidDel="009E0492">
          <w:rPr>
            <w:rFonts w:eastAsia="Times New Roman" w:cs="Times New Roman"/>
            <w:color w:val="000000" w:themeColor="text1"/>
          </w:rPr>
          <w:fldChar w:fldCharType="end"/>
        </w:r>
        <w:r w:rsidDel="009E0492">
          <w:rPr>
            <w:rFonts w:eastAsia="Times New Roman" w:cs="Times New Roman"/>
            <w:color w:val="000000" w:themeColor="text1"/>
          </w:rPr>
          <w:fldChar w:fldCharType="begin"/>
        </w:r>
        <w:r w:rsidDel="009E0492">
          <w:rPr>
            <w:rFonts w:eastAsia="Times New Roman" w:cs="Times New Roman"/>
            <w:color w:val="000000" w:themeColor="text1"/>
          </w:rPr>
          <w:delInstrText xml:space="preserve"> ADDIN ZOTERO_ITEM CSL_CITATION {"citationID":"KM6sDODB","properties":{"formattedCitation":"\\super 10\\nosupersub{}","plainCitation":"10","noteIndex":0},"citationItems":[{"id":69,"uris":["http://zotero.org/users/local/OZfMjm9b/items/RA564H5C"],"itemData":{"id":69,"type":"article-journal","container-title":"Geografisk Tidsskrift-Danish Journal of Geography","DOI":"10.1080/00167223.2007.10801373","ISSN":"0016-7223, 1903-2471","issue":"1","journalAbbreviation":"Geografisk Tidsskrift-Danish Journal of Geography","language":"en","page":"29-41","source":"DOI.org (Crossref)","title":"The Demise of Swidden in Southeast Asia? Local Realities and Regional Ambiguities","title-short":"The Demise of Swidden in Southeast Asia?","volume":"107","author":[{"family":"Padoch","given":"Christine"},{"family":"Coffey","given":"Kevin"},{"family":"Mertz","given":"Ole"},{"family":"Leisz","given":"Stephen J."},{"family":"Fox","given":"Jefferson"},{"family":"Wadley","given":"Reed L."}],"issued":{"date-parts":[["2007",1]]}}}],"schema":"https://github.com/citation-style-language/schema/raw/master/csl-citation.json"} </w:delInstrText>
        </w:r>
        <w:r w:rsidDel="009E0492">
          <w:rPr>
            <w:rFonts w:eastAsia="Times New Roman" w:cs="Times New Roman"/>
            <w:color w:val="000000" w:themeColor="text1"/>
          </w:rPr>
          <w:fldChar w:fldCharType="separate"/>
        </w:r>
        <w:r w:rsidRPr="009E0492" w:rsidDel="009E0492">
          <w:rPr>
            <w:rFonts w:cs="Times New Roman"/>
            <w:color w:val="000000"/>
            <w:vertAlign w:val="superscript"/>
            <w:lang w:val="en-GB"/>
          </w:rPr>
          <w:delText>10</w:delText>
        </w:r>
        <w:r w:rsidDel="009E0492">
          <w:rPr>
            <w:rFonts w:eastAsia="Times New Roman" w:cs="Times New Roman"/>
            <w:color w:val="000000" w:themeColor="text1"/>
          </w:rPr>
          <w:fldChar w:fldCharType="end"/>
        </w:r>
      </w:del>
      <w:r w:rsidR="6444EBC5"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{"citationID":"Y1wbo6IP","properties":{"formattedCitation":"\\super 14\\nosupersub{}","plainCitation":"14","noteIndex":0},"citationItems":[{"id":"XXoAqS0A/nzW1X2aW","uris":["http://zotero.org/users/local/75HuZQAn/items/A8H8HP2X","http://zotero.org/users/3544650/items/A8H8HP2X"],"itemData":{"id":22,"type":"book","abstract":"Throughout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14</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{"citationID":"m1sbbRG3","properties":{"formattedCitation":"\\super 15\\nosupersub{}","plainCitation":"15","noteIndex":0},"citationItems":[{"id":"XXoAqS0A/mOOIdstd","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{"citationID":"8bFGx3zj","properties":{"formattedCitation":"\\super 5\\nosupersub{}","plainCitation":"5","noteIndex":0},"citationItems":[{"id":"XXoAqS0A/zWz4XJwf","uris":["http://zotero.org/users/local/75HuZQAn/items/WIA9MPVN","http://zotero.org/users/3544650/items/WIA9MPVN"],"itemData":{"id":8,"type":"article-journal","container-title":"Nature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{"citationID":"EzCX38ZQ","properties":{"formattedCitation":"\\super 16\\nosupersub{}","plainCitation":"16","noteIndex":0},"citationItems":[{"id":"XXoAqS0A/adDp8Tw8","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D81452" w:rsidRPr="00D81452">
        <w:rPr>
          <w:rFonts w:cs="Times New Roman"/>
          <w:vertAlign w:val="superscript"/>
          <w:lang w:val="en-GB"/>
        </w:rPr>
        <w:t>16</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However, the dynamics of </w:t>
      </w:r>
      <w:r w:rsidR="004C7DED" w:rsidRPr="0027155D">
        <w:rPr>
          <w:rFonts w:eastAsia="Times New Roman" w:cs="Times New Roman"/>
          <w:color w:val="000000" w:themeColor="text1"/>
        </w:rPr>
        <w:lastRenderedPageBreak/>
        <w:t>human-forest interactions are complex and multifaceted</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{"citationID":"aWyrKrKv","properties":{"formattedCitation":"\\super 17\\nosupersub{}","plainCitation":"17","noteIndex":0},"citationItems":[{"id":"XXoAqS0A/nMGCYjhO","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17</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{"citationID":"oVFk9i2D","properties":{"formattedCitation":"\\super 18\\nosupersub{}","plainCitation":"18","noteIndex":0},"citationItems":[{"id":"XXoAqS0A/VgflftQf","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18</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{"citationID":"phLJbRbg","properties":{"formattedCitation":"\\super 19\\nosupersub{}","plainCitation":"19","noteIndex":0},"citationItems":[{"id":"XXoAqS0A/0NKWSZ7L","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D81452" w:rsidRPr="00D81452">
        <w:rPr>
          <w:rFonts w:cs="Times New Roman"/>
          <w:vertAlign w:val="superscript"/>
          <w:lang w:val="en-GB"/>
        </w:rPr>
        <w:t>19</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{"citationID":"tEKkWvpi","properties":{"formattedCitation":"\\super 20\\nosupersub{}","plainCitation":"20","noteIndex":0},"citationItems":[{"id":"XXoAqS0A/DcyoMm9P","uris":["http://zotero.org/users/3544650/items/DIPTLA8P"],"itemData":{"id":101,"type":"article-journal","container-title":"Global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D81452" w:rsidRPr="00D81452">
        <w:rPr>
          <w:rFonts w:cs="Times New Roman"/>
          <w:vertAlign w:val="superscript"/>
          <w:lang w:val="en-GB"/>
        </w:rPr>
        <w:t>20</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{"citationID":"28GeDUY7","properties":{"formattedCitation":"\\super 21\\nosupersub{}","plainCitation":"21","noteIndex":0},"citationItems":[{"id":"XXoAqS0A/HJNUDb0V","uris":["http://zotero.org/users/local/75HuZQAn/items/ATY2K223","http://zotero.org/users/3544650/items/ATY2K223"],"itemData":{"id":33,"type":"chapter","container-title":"Animals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21</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{"citationID":"1Ntpi8aE","properties":{"formattedCitation":"\\super 22\\nosupersub{}","plainCitation":"22","noteIndex":0},"citationItems":[{"id":"XXoAqS0A/RdY5YyAZ","uris":["http://zotero.org/users/local/75HuZQAn/items/82NA4XVA","http://zotero.org/users/3544650/items/82NA4XVA"],"itemData":{"id":34,"type":"article-journal","abstract":"Abstract\n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22</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{"citationID":"UchYUX0H","properties":{"formattedCitation":"\\super 23\\nosupersub{}","plainCitation":"23","noteIndex":0},"citationItems":[{"id":"XXoAqS0A/epeuhXAk","uris":["http://zotero.org/users/local/75HuZQAn/items/GTQL257Q","http://zotero.org/users/3544650/items/GTQL257Q"],"itemData":{"id":35,"type":"article-journal","container-title":"ILAR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23</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{"citationID":"1fTMPobF","properties":{"formattedCitation":"\\super 24\\uc0\\u8211{}26\\nosupersub{}","plainCitation":"24–26","noteIndex":0},"citationItems":[{"id":"XXoAqS0A/fj9wy8so","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XXoAqS0A/eFbLgLI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Paredes","given":"Miguel"}],"issued":{"date-parts":[["2023",3]]}}},{"id":"XXoAqS0A/mxPJLINK","uris":["http://zotero.org/users/local/75HuZQAn/items/65S4YINW","http://zotero.org/users/3544650/items/65S4YINW"],"itemData":{"id":40,"type":"article-journal","abstract":"Viral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D81452" w:rsidRPr="00D81452">
        <w:rPr>
          <w:rFonts w:cs="Times New Roman"/>
          <w:vertAlign w:val="superscript"/>
          <w:lang w:val="en-GB"/>
        </w:rPr>
        <w:t>24–26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xml:space="preserve">. Therefore, a comprehensive understanding of how human populations spatially relate to forests is essential, not only to </w:t>
      </w:r>
      <w:proofErr w:type="spellStart"/>
      <w:r w:rsidR="004C7DED" w:rsidRPr="0027155D">
        <w:rPr>
          <w:rFonts w:eastAsia="Times New Roman" w:cs="Times New Roman"/>
          <w:color w:val="000000" w:themeColor="text1"/>
        </w:rPr>
        <w:t>maximi</w:t>
      </w:r>
      <w:r w:rsidR="0045323D">
        <w:rPr>
          <w:rFonts w:eastAsia="Times New Roman" w:cs="Times New Roman"/>
          <w:color w:val="000000" w:themeColor="text1"/>
        </w:rPr>
        <w:t>s</w:t>
      </w:r>
      <w:r w:rsidR="004C7DED" w:rsidRPr="0027155D">
        <w:rPr>
          <w:rFonts w:eastAsia="Times New Roman" w:cs="Times New Roman"/>
          <w:color w:val="000000" w:themeColor="text1"/>
        </w:rPr>
        <w:t>e</w:t>
      </w:r>
      <w:proofErr w:type="spellEnd"/>
      <w:r w:rsidR="004C7DED" w:rsidRPr="0027155D">
        <w:rPr>
          <w:rFonts w:eastAsia="Times New Roman" w:cs="Times New Roman"/>
          <w:color w:val="000000" w:themeColor="text1"/>
        </w:rPr>
        <w:t xml:space="preserve"> the ecological and socio-economic benefits but also to address the associated health and environmental challenges.</w:t>
      </w:r>
    </w:p>
    <w:p w14:paraId="28F93003" w14:textId="7559CF9E" w:rsidR="00291E84" w:rsidRDefault="5788DAE3" w:rsidP="00291E84">
      <w:pPr>
        <w:pStyle w:val="mainText"/>
        <w:rPr>
          <w:ins w:id="24"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{"citationID":"UWeFUGKa","properties":{"formattedCitation":"\\super 27\\nosupersub{}","plainCitation":"27","noteIndex":0},"citationItems":[{"id":"XXoAqS0A/BrvGKPPz","uris":["http://zotero.org/users/local/75HuZQAn/items/EM59Z9Q3","http://zotero.org/users/3544650/items/EM59Z9Q3"],"itemData":{"id":20,"type":"article-journal","abstract":"Abstract\n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D81452" w:rsidRPr="00D81452">
        <w:rPr>
          <w:rFonts w:cs="Times New Roman"/>
          <w:vertAlign w:val="superscript"/>
          <w:lang w:val="en-GB"/>
        </w:rPr>
        <w:t>27</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{"citationID":"Y9dHhLqQ","properties":{"formattedCitation":"\\super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9E0492" w:rsidRPr="009E0492">
        <w:rPr>
          <w:rFonts w:cs="Times New Roman"/>
          <w:vertAlign w:val="superscript"/>
          <w:lang w:val="en-GB"/>
        </w:rPr>
        <w:t>9</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{"citationID":"XrvRDWMw","properties":{"formattedCitation":"\\super 28\\nosupersub{}","plainCitation":"28","noteIndex":0},"citationItems":[{"id":"XXoAqS0A/qIzMfFyd","uris":["http://zotero.org/users/3544650/items/N25SMYIX"],"itemData":{"id":12,"type":"article-journal","abstract":"Abstract\n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28</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{"citationID":"oeW4Flpa","properties":{"formattedCitation":"\\super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D81452" w:rsidRPr="00D81452">
        <w:rPr>
          <w:rFonts w:cs="Times New Roman"/>
          <w:vertAlign w:val="superscript"/>
          <w:lang w:val="en-GB"/>
        </w:rPr>
        <w:t>29</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t the 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AF2AC5">
        <w:rPr>
          <w:rFonts w:eastAsia="Times New Roman" w:cs="Times New Roman"/>
          <w:color w:val="000000" w:themeColor="text1"/>
        </w:rPr>
        <w:instrText xml:space="preserve"> ADDIN ZOTERO_ITEM CSL_CITATION {"citationID":"HulfclGO","properties":{"formattedCitation":"\\super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9E0492" w:rsidRPr="009E0492">
        <w:rPr>
          <w:rFonts w:cs="Times New Roman"/>
          <w:vertAlign w:val="superscript"/>
          <w:lang w:val="en-GB"/>
        </w:rPr>
        <w:t>9</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25"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26" w:author="MASSARO Emanuele (JRC-ISPRA)" w:date="2025-04-07T14:05:00Z"/>
        </w:rPr>
      </w:pPr>
      <w:ins w:id="27" w:author="MASSARO Emanuele (JRC-ISPRA)" w:date="2025-04-07T14:05:00Z">
        <w:r w:rsidRPr="40C70A96">
          <w:rPr>
            <w:rFonts w:eastAsia="Times New Roman" w:cs="Times New Roman"/>
            <w:color w:val="000000" w:themeColor="text1"/>
          </w:rPr>
          <w:t xml:space="preserve">In summary, this study provides a spatiotemporal, global-scale analysis of changes in the human-forest nexus over a 45-year period. By quantifying these changes through geospatial metrics, we </w:t>
        </w:r>
        <w:r w:rsidRPr="40C70A96">
          <w:rPr>
            <w:rFonts w:eastAsia="Times New Roman" w:cs="Times New Roman"/>
            <w:color w:val="000000" w:themeColor="text1"/>
          </w:rPr>
          <w:lastRenderedPageBreak/>
          <w:t>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28"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29" w:author="MASSARO Emanuele (JRC-ISPRA)" w:date="2025-04-07T14:05:00Z"/>
          <w:rFonts w:eastAsia="Times New Roman" w:cs="Times New Roman"/>
          <w:color w:val="000000" w:themeColor="text1"/>
        </w:rPr>
      </w:pPr>
      <w:del w:id="30"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31" w:author="MASSARO Emanuele (JRC-ISPRA)" w:date="2025-04-07T14:05:00Z"/>
          <w:rFonts w:eastAsia="Times New Roman" w:cs="Times New Roman"/>
          <w:color w:val="000000" w:themeColor="text1"/>
        </w:rPr>
      </w:pPr>
      <w:del w:id="32"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BA9ECE8" w:rsidR="6444EBC5" w:rsidRDefault="6444EBC5" w:rsidP="00FA39E2">
      <w:pPr>
        <w:pStyle w:val="Style1-MAIN"/>
        <w:rPr>
          <w:ins w:id="33" w:author="MASSARO Emanuele (JRC-ISPRA)" w:date="2025-04-07T14:05:00Z"/>
          <w:rFonts w:eastAsia="Aptos Display"/>
        </w:rPr>
      </w:pPr>
      <w:r w:rsidRPr="350D8578">
        <w:rPr>
          <w:rFonts w:eastAsia="Aptos Display"/>
        </w:rPr>
        <w:t>Results</w:t>
      </w:r>
    </w:p>
    <w:p w14:paraId="53478723" w14:textId="0B10DA9F" w:rsidR="00D72689" w:rsidRDefault="00D72689">
      <w:pPr>
        <w:pStyle w:val="mainTextAgain"/>
        <w:rPr>
          <w:rFonts w:eastAsia="Aptos Display"/>
        </w:rPr>
        <w:pPrChange w:id="34" w:author="MASSARO Emanuele (JRC-ISPRA)" w:date="2025-04-07T14:05:00Z">
          <w:pPr>
            <w:pStyle w:val="Style1-MAIN"/>
          </w:pPr>
        </w:pPrChange>
      </w:pPr>
      <w:ins w:id="35" w:author="MASSARO Emanuele (JRC-ISPRA)" w:date="2025-04-07T14:05:00Z">
        <w:r w:rsidRPr="40C70A96">
          <w:t xml:space="preserve">We present a </w:t>
        </w:r>
        <w:proofErr w:type="spellStart"/>
        <w:r w:rsidRPr="40C70A96">
          <w:t>spatio</w:t>
        </w:r>
        <w:proofErr w:type="spellEnd"/>
        <w:r w:rsidRPr="40C70A96">
          <w:t>-temporal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5A1C7EB7"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568B35B4" w14:textId="3FC4C30B" w:rsidR="6444EBC5" w:rsidRDefault="6444EBC5" w:rsidP="350D8578">
      <w:pPr>
        <w:pStyle w:val="mainText"/>
      </w:pPr>
      <w:r w:rsidRPr="0E22D7C7">
        <w:rPr>
          <w:rFonts w:eastAsia="Times New Roman" w:cs="Times New Roman"/>
          <w:color w:val="000000" w:themeColor="text1"/>
        </w:rPr>
        <w:t xml:space="preserve">From 1975 to 2020, there </w:t>
      </w:r>
      <w:r w:rsidR="00925CDD">
        <w:rPr>
          <w:rFonts w:eastAsia="Times New Roman" w:cs="Times New Roman"/>
          <w:color w:val="000000" w:themeColor="text1"/>
        </w:rPr>
        <w:t xml:space="preserve">was </w:t>
      </w:r>
      <w:r w:rsidRPr="0E22D7C7">
        <w:rPr>
          <w:rFonts w:eastAsia="Times New Roman" w:cs="Times New Roman"/>
          <w:color w:val="000000" w:themeColor="text1"/>
        </w:rPr>
        <w:t>a significant decline in the global forest area per person (FA</w:t>
      </w:r>
      <w:r w:rsidR="00D774B5">
        <w:rPr>
          <w:rFonts w:eastAsia="Times New Roman" w:cs="Times New Roman"/>
          <w:color w:val="000000" w:themeColor="text1"/>
        </w:rPr>
        <w:t>P</w:t>
      </w:r>
      <w:r w:rsidRPr="0E22D7C7">
        <w:rPr>
          <w:rFonts w:eastAsia="Times New Roman" w:cs="Times New Roman"/>
          <w:color w:val="000000" w:themeColor="text1"/>
        </w:rPr>
        <w:t>)</w:t>
      </w:r>
      <w:r w:rsidR="00456F97">
        <w:rPr>
          <w:rFonts w:eastAsia="Times New Roman" w:cs="Times New Roman"/>
          <w:color w:val="000000" w:themeColor="text1"/>
        </w:rPr>
        <w:t xml:space="preserve"> (</w:t>
      </w:r>
      <w:r w:rsidR="00716A5B">
        <w:rPr>
          <w:rFonts w:eastAsia="Times New Roman" w:cs="Times New Roman"/>
          <w:color w:val="000000" w:themeColor="text1"/>
        </w:rPr>
        <w:t>Fig.</w:t>
      </w:r>
      <w:r w:rsidR="00456F97">
        <w:rPr>
          <w:rFonts w:eastAsia="Times New Roman" w:cs="Times New Roman"/>
          <w:color w:val="000000" w:themeColor="text1"/>
        </w:rPr>
        <w:t xml:space="preserve"> </w:t>
      </w:r>
      <w:r w:rsidR="0005731D">
        <w:rPr>
          <w:rFonts w:eastAsia="Times New Roman" w:cs="Times New Roman"/>
          <w:color w:val="000000" w:themeColor="text1"/>
        </w:rPr>
        <w:t>2</w:t>
      </w:r>
      <w:r w:rsidR="00456F97">
        <w:rPr>
          <w:rFonts w:eastAsia="Times New Roman" w:cs="Times New Roman"/>
          <w:color w:val="000000" w:themeColor="text1"/>
        </w:rPr>
        <w:t>)</w:t>
      </w:r>
      <w:r w:rsidR="00DA7CFD">
        <w:rPr>
          <w:rFonts w:eastAsia="Times New Roman" w:cs="Times New Roman"/>
          <w:color w:val="000000" w:themeColor="text1"/>
        </w:rPr>
        <w:t xml:space="preserve">. </w:t>
      </w:r>
      <w:r w:rsidRPr="0E22D7C7">
        <w:rPr>
          <w:rFonts w:eastAsia="Times New Roman" w:cs="Times New Roman"/>
          <w:color w:val="000000" w:themeColor="text1"/>
        </w:rPr>
        <w:t>This decline reflects the combined impact</w:t>
      </w:r>
      <w:r w:rsidR="00925CDD">
        <w:rPr>
          <w:rFonts w:eastAsia="Times New Roman" w:cs="Times New Roman"/>
          <w:color w:val="000000" w:themeColor="text1"/>
        </w:rPr>
        <w:t>s</w:t>
      </w:r>
      <w:r w:rsidRPr="0E22D7C7">
        <w:rPr>
          <w:rFonts w:eastAsia="Times New Roman" w:cs="Times New Roman"/>
          <w:color w:val="000000" w:themeColor="text1"/>
        </w:rPr>
        <w:t xml:space="preserve"> of </w:t>
      </w:r>
      <w:r w:rsidR="00DA7CFD">
        <w:rPr>
          <w:rFonts w:eastAsia="Times New Roman" w:cs="Times New Roman"/>
          <w:color w:val="000000" w:themeColor="text1"/>
        </w:rPr>
        <w:t xml:space="preserve">human </w:t>
      </w:r>
      <w:r w:rsidRPr="0E22D7C7">
        <w:rPr>
          <w:rFonts w:eastAsia="Times New Roman" w:cs="Times New Roman"/>
          <w:color w:val="000000" w:themeColor="text1"/>
        </w:rPr>
        <w:t xml:space="preserve">population growth and deforestation. </w:t>
      </w:r>
      <w:r w:rsidR="00366247">
        <w:rPr>
          <w:rFonts w:eastAsia="Times New Roman" w:cs="Times New Roman"/>
          <w:color w:val="000000" w:themeColor="text1"/>
        </w:rPr>
        <w:t xml:space="preserve">We found clear trends in </w:t>
      </w:r>
      <w:r w:rsidR="00366247">
        <w:t>t</w:t>
      </w:r>
      <w:r w:rsidR="00F94BB9">
        <w:t xml:space="preserve">he relationship between forest area and human </w:t>
      </w:r>
      <w:r w:rsidR="007E3BEF">
        <w:t xml:space="preserve">population </w:t>
      </w:r>
      <w:r w:rsidR="00F94BB9">
        <w:t xml:space="preserve">at both </w:t>
      </w:r>
      <w:r w:rsidR="00366247">
        <w:t xml:space="preserve">the </w:t>
      </w:r>
      <w:r w:rsidR="00F94BB9">
        <w:t>global and regional levels (</w:t>
      </w:r>
      <w:r w:rsidR="00716A5B">
        <w:t>Fig.</w:t>
      </w:r>
      <w:r w:rsidR="00F94BB9">
        <w:t xml:space="preserve"> 1</w:t>
      </w:r>
      <w:r w:rsidR="00BC7D95">
        <w:t>CD</w:t>
      </w:r>
      <w:r w:rsidR="00F94BB9">
        <w:t>). By 2020, the global forest area cover had dropped to almost half of its 1975 value (</w:t>
      </w:r>
      <w:r w:rsidR="00716A5B">
        <w:t>Fig.</w:t>
      </w:r>
      <w:r w:rsidR="00F94BB9">
        <w: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t>
      </w:r>
      <w:r w:rsidR="005D3F1C">
        <w:t>growth</w:t>
      </w:r>
      <w:r w:rsidR="00F94BB9">
        <w:t>.</w:t>
      </w:r>
    </w:p>
    <w:p w14:paraId="0FFCFC54" w14:textId="2E98E58B" w:rsidR="00FC53B6" w:rsidRDefault="00CE5E29" w:rsidP="350D8578">
      <w:pPr>
        <w:pStyle w:val="mainText"/>
        <w:rPr>
          <w:rFonts w:eastAsia="Times New Roman" w:cs="Times New Roman"/>
          <w:color w:val="000000" w:themeColor="text1"/>
        </w:rPr>
      </w:pPr>
      <w:r>
        <w:rPr>
          <w:rFonts w:eastAsia="Times New Roman" w:cs="Times New Roman"/>
          <w:color w:val="000000" w:themeColor="text1"/>
        </w:rPr>
        <w:t>Europe stands out as the only world region that shows</w:t>
      </w:r>
      <w:r w:rsidR="0024200C">
        <w:rPr>
          <w:rFonts w:eastAsia="Times New Roman" w:cs="Times New Roman"/>
          <w:color w:val="000000" w:themeColor="text1"/>
        </w:rPr>
        <w:t xml:space="preserve"> a</w:t>
      </w:r>
      <w:r>
        <w:rPr>
          <w:rFonts w:eastAsia="Times New Roman" w:cs="Times New Roman"/>
          <w:color w:val="000000" w:themeColor="text1"/>
        </w:rPr>
        <w:t xml:space="preserve"> consistent increase </w:t>
      </w:r>
      <w:r w:rsidR="0024200C">
        <w:rPr>
          <w:rFonts w:eastAsia="Times New Roman" w:cs="Times New Roman"/>
          <w:color w:val="000000" w:themeColor="text1"/>
        </w:rPr>
        <w:t xml:space="preserve">of </w:t>
      </w:r>
      <w:r w:rsidR="00455EF6">
        <w:rPr>
          <w:rFonts w:eastAsia="Times New Roman" w:cs="Times New Roman"/>
          <w:color w:val="000000" w:themeColor="text1"/>
        </w:rPr>
        <w:t>FA</w:t>
      </w:r>
      <w:r w:rsidR="00F5156E">
        <w:rPr>
          <w:rFonts w:eastAsia="Times New Roman" w:cs="Times New Roman"/>
          <w:color w:val="000000" w:themeColor="text1"/>
        </w:rPr>
        <w:t>P</w:t>
      </w:r>
      <w:r w:rsidR="00455EF6">
        <w:rPr>
          <w:rFonts w:eastAsia="Times New Roman" w:cs="Times New Roman"/>
          <w:color w:val="000000" w:themeColor="text1"/>
        </w:rPr>
        <w:t xml:space="preserve"> in </w:t>
      </w:r>
      <w:r>
        <w:rPr>
          <w:rFonts w:eastAsia="Times New Roman" w:cs="Times New Roman"/>
          <w:color w:val="000000" w:themeColor="text1"/>
        </w:rPr>
        <w:t>several</w:t>
      </w:r>
      <w:r w:rsidRPr="5566A097">
        <w:rPr>
          <w:rFonts w:eastAsia="Times New Roman" w:cs="Times New Roman"/>
          <w:color w:val="000000" w:themeColor="text1"/>
        </w:rPr>
        <w:t xml:space="preserve"> </w:t>
      </w:r>
      <w:r w:rsidR="00455EF6" w:rsidRPr="5566A097">
        <w:rPr>
          <w:rFonts w:eastAsia="Times New Roman" w:cs="Times New Roman"/>
          <w:color w:val="000000" w:themeColor="text1"/>
        </w:rPr>
        <w:t>countries</w:t>
      </w:r>
      <w:r w:rsidR="00897D07">
        <w:rPr>
          <w:rFonts w:eastAsia="Times New Roman" w:cs="Times New Roman"/>
          <w:color w:val="000000" w:themeColor="text1"/>
        </w:rPr>
        <w:t xml:space="preserve"> (Fig 1D). This pattern is due to the</w:t>
      </w:r>
      <w:r w:rsidR="0024200C">
        <w:rPr>
          <w:rFonts w:eastAsia="Times New Roman" w:cs="Times New Roman"/>
          <w:color w:val="000000" w:themeColor="text1"/>
        </w:rPr>
        <w:t xml:space="preserve"> stable of</w:t>
      </w:r>
      <w:r w:rsidR="00455EF6">
        <w:rPr>
          <w:rFonts w:eastAsia="Times New Roman" w:cs="Times New Roman"/>
          <w:color w:val="000000" w:themeColor="text1"/>
        </w:rPr>
        <w:t xml:space="preserve"> </w:t>
      </w:r>
      <w:r w:rsidR="00455EF6" w:rsidRPr="5566A097">
        <w:rPr>
          <w:rFonts w:eastAsia="Times New Roman" w:cs="Times New Roman"/>
          <w:color w:val="000000" w:themeColor="text1"/>
        </w:rPr>
        <w:t>decreasing population</w:t>
      </w:r>
      <w:r w:rsidR="005D3F1C">
        <w:rPr>
          <w:rFonts w:eastAsia="Times New Roman" w:cs="Times New Roman"/>
          <w:color w:val="000000" w:themeColor="text1"/>
        </w:rPr>
        <w:t>s</w:t>
      </w:r>
      <w:r w:rsidR="00455EF6" w:rsidRPr="5566A097">
        <w:rPr>
          <w:rFonts w:eastAsia="Times New Roman" w:cs="Times New Roman"/>
          <w:color w:val="000000" w:themeColor="text1"/>
        </w:rPr>
        <w:t xml:space="preserve"> and </w:t>
      </w:r>
      <w:r w:rsidR="00897D07">
        <w:rPr>
          <w:rFonts w:eastAsia="Times New Roman" w:cs="Times New Roman"/>
          <w:color w:val="000000" w:themeColor="text1"/>
        </w:rPr>
        <w:t xml:space="preserve">the </w:t>
      </w:r>
      <w:r w:rsidR="00455EF6" w:rsidRPr="5566A097">
        <w:rPr>
          <w:rFonts w:eastAsia="Times New Roman" w:cs="Times New Roman"/>
          <w:color w:val="000000" w:themeColor="text1"/>
        </w:rPr>
        <w:t>increasing forest area</w:t>
      </w:r>
      <w:r w:rsidR="00455EF6">
        <w:rPr>
          <w:rFonts w:eastAsia="Times New Roman" w:cs="Times New Roman"/>
          <w:color w:val="000000" w:themeColor="text1"/>
        </w:rPr>
        <w:t xml:space="preserve"> (Fig. S3 and Fig. S4). Some of t</w:t>
      </w:r>
      <w:r w:rsidR="00455EF6" w:rsidRPr="5566A097">
        <w:rPr>
          <w:rFonts w:eastAsia="Times New Roman" w:cs="Times New Roman"/>
          <w:color w:val="000000" w:themeColor="text1"/>
        </w:rPr>
        <w:t>he areas with the highest value</w:t>
      </w:r>
      <w:r w:rsidR="00455EF6">
        <w:rPr>
          <w:rFonts w:eastAsia="Times New Roman" w:cs="Times New Roman"/>
          <w:color w:val="000000" w:themeColor="text1"/>
        </w:rPr>
        <w:t>s</w:t>
      </w:r>
      <w:r w:rsidR="00455EF6" w:rsidRPr="5566A097">
        <w:rPr>
          <w:rFonts w:eastAsia="Times New Roman" w:cs="Times New Roman"/>
          <w:color w:val="000000" w:themeColor="text1"/>
        </w:rPr>
        <w:t xml:space="preserve"> of FA</w:t>
      </w:r>
      <w:r w:rsidR="00F5156E">
        <w:rPr>
          <w:rFonts w:eastAsia="Times New Roman" w:cs="Times New Roman"/>
          <w:color w:val="000000" w:themeColor="text1"/>
        </w:rPr>
        <w:t>P</w:t>
      </w:r>
      <w:r w:rsidR="00455EF6" w:rsidRPr="5566A097">
        <w:rPr>
          <w:rFonts w:eastAsia="Times New Roman" w:cs="Times New Roman"/>
          <w:color w:val="000000" w:themeColor="text1"/>
        </w:rPr>
        <w:t xml:space="preserve"> in 2020 </w:t>
      </w:r>
      <w:r w:rsidR="00455EF6">
        <w:rPr>
          <w:rFonts w:eastAsia="Times New Roman" w:cs="Times New Roman"/>
          <w:color w:val="000000" w:themeColor="text1"/>
        </w:rPr>
        <w:t>(e.g., South America and Middle Africa) we</w:t>
      </w:r>
      <w:r w:rsidR="00455EF6" w:rsidRPr="5566A097">
        <w:rPr>
          <w:rFonts w:eastAsia="Times New Roman" w:cs="Times New Roman"/>
          <w:color w:val="000000" w:themeColor="text1"/>
        </w:rPr>
        <w:t xml:space="preserve">re also the areas that </w:t>
      </w:r>
      <w:r w:rsidR="00455EF6">
        <w:rPr>
          <w:rFonts w:eastAsia="Times New Roman" w:cs="Times New Roman"/>
          <w:color w:val="000000" w:themeColor="text1"/>
        </w:rPr>
        <w:t xml:space="preserve">experienced </w:t>
      </w:r>
      <w:r w:rsidR="00455EF6" w:rsidRPr="5566A097">
        <w:rPr>
          <w:rFonts w:eastAsia="Times New Roman" w:cs="Times New Roman"/>
          <w:color w:val="000000" w:themeColor="text1"/>
        </w:rPr>
        <w:t xml:space="preserve">the greatest </w:t>
      </w:r>
      <w:r w:rsidR="00455EF6">
        <w:rPr>
          <w:rFonts w:eastAsia="Times New Roman" w:cs="Times New Roman"/>
          <w:color w:val="000000" w:themeColor="text1"/>
        </w:rPr>
        <w:t xml:space="preserve">declines </w:t>
      </w:r>
      <w:r w:rsidR="00455EF6" w:rsidRPr="5566A097">
        <w:rPr>
          <w:rFonts w:eastAsia="Times New Roman" w:cs="Times New Roman"/>
          <w:color w:val="000000" w:themeColor="text1"/>
        </w:rPr>
        <w:t>in FA</w:t>
      </w:r>
      <w:r w:rsidR="00FE1FE5">
        <w:rPr>
          <w:rFonts w:eastAsia="Times New Roman" w:cs="Times New Roman"/>
          <w:color w:val="000000" w:themeColor="text1"/>
        </w:rPr>
        <w:t>P</w:t>
      </w:r>
      <w:r w:rsidR="00455EF6" w:rsidRPr="5566A097">
        <w:rPr>
          <w:rFonts w:eastAsia="Times New Roman" w:cs="Times New Roman"/>
          <w:color w:val="000000" w:themeColor="text1"/>
        </w:rPr>
        <w:t xml:space="preserve">, due to deforestation and population growth </w:t>
      </w:r>
      <w:r w:rsidR="00455EF6">
        <w:rPr>
          <w:rFonts w:eastAsia="Times New Roman" w:cs="Times New Roman"/>
          <w:color w:val="000000" w:themeColor="text1"/>
        </w:rPr>
        <w:t>(</w:t>
      </w:r>
      <w:r w:rsidR="00455EF6" w:rsidRPr="5566A097">
        <w:rPr>
          <w:rFonts w:eastAsia="Times New Roman" w:cs="Times New Roman"/>
          <w:color w:val="000000" w:themeColor="text1"/>
        </w:rPr>
        <w:t>Fig</w:t>
      </w:r>
      <w:r w:rsidR="00455EF6">
        <w:rPr>
          <w:rFonts w:eastAsia="Times New Roman" w:cs="Times New Roman"/>
          <w:color w:val="000000" w:themeColor="text1"/>
        </w:rPr>
        <w:t>.</w:t>
      </w:r>
      <w:r w:rsidR="00455EF6" w:rsidRPr="5566A097">
        <w:rPr>
          <w:rFonts w:eastAsia="Times New Roman" w:cs="Times New Roman"/>
          <w:color w:val="000000" w:themeColor="text1"/>
        </w:rPr>
        <w:t xml:space="preserve"> 1C</w:t>
      </w:r>
      <w:r w:rsidR="00455EF6">
        <w:rPr>
          <w:rFonts w:eastAsia="Times New Roman" w:cs="Times New Roman"/>
          <w:color w:val="000000" w:themeColor="text1"/>
        </w:rPr>
        <w:t>).</w:t>
      </w:r>
      <w:r w:rsidR="00897D07">
        <w:rPr>
          <w:rFonts w:eastAsia="Times New Roman" w:cs="Times New Roman"/>
          <w:color w:val="000000" w:themeColor="text1"/>
        </w:rPr>
        <w:t xml:space="preserve"> </w:t>
      </w:r>
    </w:p>
    <w:p w14:paraId="4C5E27B5" w14:textId="47F0C8D6" w:rsidR="00FC53B6" w:rsidRDefault="00FF2096" w:rsidP="009B3739">
      <w:pPr>
        <w:pStyle w:val="mainText"/>
        <w:jc w:val="center"/>
        <w:rPr>
          <w:rStyle w:val="captionTitleChar"/>
          <w:rFonts w:ascii="Aptos" w:eastAsia="Aptos" w:hAnsi="Aptos" w:cs="Aptos"/>
          <w:lang w:val="en-US"/>
        </w:rPr>
      </w:pPr>
      <w:r>
        <w:rPr>
          <w:rFonts w:ascii="Aptos" w:eastAsia="Aptos" w:hAnsi="Aptos" w:cs="Aptos"/>
          <w:b/>
          <w:bCs/>
          <w:noProof/>
          <w:color w:val="000000" w:themeColor="text1"/>
          <w:sz w:val="22"/>
          <w:szCs w:val="22"/>
        </w:rPr>
        <w:lastRenderedPageBreak/>
        <w:drawing>
          <wp:inline distT="0" distB="0" distL="0" distR="0" wp14:anchorId="7B5590A8" wp14:editId="39572D79">
            <wp:extent cx="5943600" cy="5262880"/>
            <wp:effectExtent l="0" t="0" r="0" b="0"/>
            <wp:docPr id="113776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61466" name="Picture 1137761466"/>
                    <pic:cNvPicPr/>
                  </pic:nvPicPr>
                  <pic:blipFill>
                    <a:blip r:embed="rId12">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p>
    <w:p w14:paraId="368B7852" w14:textId="07E5285C" w:rsidR="00FC53B6" w:rsidRPr="00FC53B6" w:rsidRDefault="00716A5B" w:rsidP="350D8578">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and historical 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xml:space="preserve">) </w:t>
      </w:r>
      <w:proofErr w:type="gramStart"/>
      <w:r w:rsidR="00CA1689">
        <w:rPr>
          <w:rStyle w:val="captionTitleChar"/>
          <w:rFonts w:ascii="Aptos" w:eastAsia="Aptos" w:hAnsi="Aptos" w:cs="Aptos"/>
          <w:lang w:val="en-US"/>
        </w:rPr>
        <w:t>in  2020</w:t>
      </w:r>
      <w:proofErr w:type="gramEnd"/>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w:t>
      </w:r>
      <w:proofErr w:type="spellStart"/>
      <w:r w:rsidR="00FC53B6">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w:t>
      </w:r>
    </w:p>
    <w:p w14:paraId="7433D5D1" w14:textId="06930544" w:rsidR="00897D07" w:rsidRDefault="00DA515B" w:rsidP="5566A097">
      <w:pPr>
        <w:pStyle w:val="mainText"/>
        <w:rPr>
          <w:rFonts w:eastAsia="Times New Roman" w:cs="Times New Roman"/>
          <w:color w:val="000000" w:themeColor="text1"/>
        </w:rPr>
      </w:pPr>
      <w:r>
        <w:rPr>
          <w:rFonts w:eastAsia="Times New Roman" w:cs="Times New Roman"/>
          <w:color w:val="000000" w:themeColor="text1"/>
        </w:rPr>
        <w:t>D</w:t>
      </w:r>
      <w:r w:rsidR="00954D81" w:rsidRPr="00954D81">
        <w:rPr>
          <w:rFonts w:eastAsia="Times New Roman" w:cs="Times New Roman"/>
          <w:color w:val="000000" w:themeColor="text1"/>
        </w:rPr>
        <w:t xml:space="preserve">espite the largest declines, </w:t>
      </w:r>
      <w:r w:rsidR="00BC757E">
        <w:rPr>
          <w:rFonts w:eastAsia="Times New Roman" w:cs="Times New Roman"/>
          <w:color w:val="000000" w:themeColor="text1"/>
        </w:rPr>
        <w:t xml:space="preserve">these same areas (e.g., South America and Middle Africa) </w:t>
      </w:r>
      <w:r w:rsidR="00954D81" w:rsidRPr="00954D81">
        <w:rPr>
          <w:rFonts w:eastAsia="Times New Roman" w:cs="Times New Roman"/>
          <w:color w:val="000000" w:themeColor="text1"/>
        </w:rPr>
        <w:t>still maintain high</w:t>
      </w:r>
      <w:r w:rsidR="00897D07">
        <w:rPr>
          <w:rFonts w:eastAsia="Times New Roman" w:cs="Times New Roman"/>
          <w:color w:val="000000" w:themeColor="text1"/>
        </w:rPr>
        <w:t xml:space="preserve"> FA</w:t>
      </w:r>
      <w:r w:rsidR="00F5156E">
        <w:rPr>
          <w:rFonts w:eastAsia="Times New Roman" w:cs="Times New Roman"/>
          <w:color w:val="000000" w:themeColor="text1"/>
        </w:rPr>
        <w:t>P</w:t>
      </w:r>
      <w:r w:rsidR="00954D81" w:rsidRPr="00954D81">
        <w:rPr>
          <w:rFonts w:eastAsia="Times New Roman" w:cs="Times New Roman"/>
          <w:color w:val="000000" w:themeColor="text1"/>
        </w:rPr>
        <w:t xml:space="preserve"> values</w:t>
      </w:r>
      <w:r w:rsidR="00954D81">
        <w:rPr>
          <w:rFonts w:eastAsia="Times New Roman" w:cs="Times New Roman"/>
          <w:color w:val="000000" w:themeColor="text1"/>
        </w:rPr>
        <w:t xml:space="preserve">, </w:t>
      </w:r>
      <w:r w:rsidR="00954D81" w:rsidRPr="00954D81">
        <w:rPr>
          <w:rFonts w:eastAsia="Times New Roman" w:cs="Times New Roman"/>
          <w:color w:val="000000" w:themeColor="text1"/>
        </w:rPr>
        <w:t xml:space="preserve">because </w:t>
      </w:r>
      <w:r w:rsidR="00897D07">
        <w:rPr>
          <w:rFonts w:eastAsia="Times New Roman" w:cs="Times New Roman"/>
          <w:color w:val="000000" w:themeColor="text1"/>
        </w:rPr>
        <w:t xml:space="preserve">of the large forest area and limited population density at </w:t>
      </w:r>
      <w:r w:rsidR="00E75D8B">
        <w:rPr>
          <w:rFonts w:eastAsia="Times New Roman" w:cs="Times New Roman"/>
          <w:color w:val="000000" w:themeColor="text1"/>
        </w:rPr>
        <w:t>the baseline</w:t>
      </w:r>
      <w:r w:rsidR="00954D81" w:rsidRPr="00954D81">
        <w:rPr>
          <w:rFonts w:eastAsia="Times New Roman" w:cs="Times New Roman"/>
          <w:color w:val="000000" w:themeColor="text1"/>
        </w:rPr>
        <w:t xml:space="preserve"> </w:t>
      </w:r>
      <w:r w:rsidR="00954D81">
        <w:rPr>
          <w:rFonts w:eastAsia="Times New Roman" w:cs="Times New Roman"/>
          <w:color w:val="000000" w:themeColor="text1"/>
        </w:rPr>
        <w:t>in 1975.</w:t>
      </w:r>
      <w:r w:rsidR="00FF3CB1">
        <w:rPr>
          <w:rFonts w:eastAsia="Times New Roman" w:cs="Times New Roman"/>
          <w:color w:val="000000" w:themeColor="text1"/>
        </w:rPr>
        <w:t xml:space="preserve"> </w:t>
      </w:r>
      <w:r w:rsidR="00897D07">
        <w:rPr>
          <w:rFonts w:eastAsia="Times New Roman" w:cs="Times New Roman"/>
          <w:color w:val="000000" w:themeColor="text1"/>
        </w:rPr>
        <w:t>The most worrisome regions are those showing both a low value and a strong decline of FA</w:t>
      </w:r>
      <w:r w:rsidR="0026291F">
        <w:rPr>
          <w:rFonts w:eastAsia="Times New Roman" w:cs="Times New Roman"/>
          <w:color w:val="000000" w:themeColor="text1"/>
        </w:rPr>
        <w:t>P</w:t>
      </w:r>
      <w:r w:rsidR="00897D07">
        <w:rPr>
          <w:rFonts w:eastAsia="Times New Roman" w:cs="Times New Roman"/>
          <w:color w:val="000000" w:themeColor="text1"/>
        </w:rPr>
        <w:t>, like Northern and Western Africa, suggesting the rapid erosion of an already limited forest capital.</w:t>
      </w:r>
    </w:p>
    <w:p w14:paraId="39015931" w14:textId="77777777" w:rsidR="00FF2096" w:rsidRDefault="00FF2096" w:rsidP="5566A097">
      <w:pPr>
        <w:pStyle w:val="mainText"/>
        <w:rPr>
          <w:rFonts w:eastAsia="Times New Roman" w:cs="Times New Roman"/>
          <w:color w:val="000000" w:themeColor="text1"/>
        </w:rPr>
      </w:pPr>
    </w:p>
    <w:p w14:paraId="6DB28A92" w14:textId="77777777" w:rsidR="00FF2096" w:rsidRDefault="00FF2096" w:rsidP="5566A097">
      <w:pPr>
        <w:pStyle w:val="mainText"/>
        <w:rPr>
          <w:rFonts w:eastAsia="Times New Roman" w:cs="Times New Roman"/>
          <w:color w:val="000000" w:themeColor="text1"/>
        </w:rPr>
      </w:pPr>
    </w:p>
    <w:p w14:paraId="1035F59A" w14:textId="77777777" w:rsidR="00FF2096" w:rsidRDefault="00FF2096" w:rsidP="5566A097">
      <w:pPr>
        <w:pStyle w:val="mainText"/>
        <w:rPr>
          <w:rFonts w:eastAsia="Times New Roman" w:cs="Times New Roman"/>
          <w:color w:val="000000" w:themeColor="text1"/>
        </w:rPr>
      </w:pPr>
    </w:p>
    <w:p w14:paraId="203191DD" w14:textId="7C6D828A" w:rsidR="6444EBC5" w:rsidRPr="00B84879" w:rsidRDefault="46FC4769" w:rsidP="5566A097">
      <w:pPr>
        <w:pStyle w:val="mainText"/>
        <w:rPr>
          <w:rFonts w:eastAsia="Times New Roman" w:cs="Times New Roman"/>
          <w:color w:val="000000" w:themeColor="text1"/>
        </w:rPr>
      </w:pPr>
      <w:r w:rsidRPr="5566A097">
        <w:rPr>
          <w:rFonts w:eastAsia="Times New Roman" w:cs="Times New Roman"/>
          <w:color w:val="000000" w:themeColor="text1"/>
        </w:rPr>
        <w:t xml:space="preserve">Overall, the data highlights that population growth is the primary force driving changes in forest area per capita </w:t>
      </w:r>
      <w:r w:rsidR="00FF3CB1">
        <w:rPr>
          <w:rFonts w:eastAsia="Times New Roman" w:cs="Times New Roman"/>
          <w:color w:val="000000" w:themeColor="text1"/>
        </w:rPr>
        <w:t>(</w:t>
      </w:r>
      <w:r w:rsidRPr="5566A097">
        <w:rPr>
          <w:rFonts w:eastAsia="Times New Roman" w:cs="Times New Roman"/>
          <w:color w:val="000000" w:themeColor="text1"/>
        </w:rPr>
        <w:t>Fig</w:t>
      </w:r>
      <w:r w:rsidR="00FF3CB1">
        <w:rPr>
          <w:rFonts w:eastAsia="Times New Roman" w:cs="Times New Roman"/>
          <w:color w:val="000000" w:themeColor="text1"/>
        </w:rPr>
        <w:t>.</w:t>
      </w:r>
      <w:r w:rsidRPr="5566A097">
        <w:rPr>
          <w:rFonts w:eastAsia="Times New Roman" w:cs="Times New Roman"/>
          <w:color w:val="000000" w:themeColor="text1"/>
        </w:rPr>
        <w:t xml:space="preserve"> S2</w:t>
      </w:r>
      <w:r w:rsidR="00FF3CB1">
        <w:rPr>
          <w:rFonts w:eastAsia="Times New Roman" w:cs="Times New Roman"/>
          <w:color w:val="000000" w:themeColor="text1"/>
        </w:rPr>
        <w:t>)</w:t>
      </w:r>
      <w:r w:rsidRPr="5566A097">
        <w:rPr>
          <w:rFonts w:eastAsia="Times New Roman" w:cs="Times New Roman"/>
          <w:color w:val="000000" w:themeColor="text1"/>
        </w:rPr>
        <w:t xml:space="preserve">. </w:t>
      </w:r>
      <w:r w:rsidR="583A83D3" w:rsidRPr="5566A097">
        <w:rPr>
          <w:rFonts w:eastAsia="Times New Roman" w:cs="Times New Roman"/>
          <w:color w:val="000000" w:themeColor="text1"/>
        </w:rPr>
        <w:t xml:space="preserve">The spatial-temporal analysis over </w:t>
      </w:r>
      <w:r w:rsidR="00BC757E">
        <w:rPr>
          <w:rFonts w:eastAsia="Times New Roman" w:cs="Times New Roman"/>
          <w:color w:val="000000" w:themeColor="text1"/>
        </w:rPr>
        <w:t>several</w:t>
      </w:r>
      <w:r w:rsidR="00BC757E" w:rsidRPr="5566A097">
        <w:rPr>
          <w:rFonts w:eastAsia="Times New Roman" w:cs="Times New Roman"/>
          <w:color w:val="000000" w:themeColor="text1"/>
        </w:rPr>
        <w:t xml:space="preserve"> </w:t>
      </w:r>
      <w:r w:rsidR="583A83D3" w:rsidRPr="5566A097">
        <w:rPr>
          <w:rFonts w:eastAsia="Times New Roman" w:cs="Times New Roman"/>
          <w:color w:val="000000" w:themeColor="text1"/>
        </w:rPr>
        <w:t>decades show</w:t>
      </w:r>
      <w:r w:rsidR="00897D07">
        <w:rPr>
          <w:rFonts w:eastAsia="Times New Roman" w:cs="Times New Roman"/>
          <w:color w:val="000000" w:themeColor="text1"/>
        </w:rPr>
        <w:t>s</w:t>
      </w:r>
      <w:r w:rsidR="583A83D3" w:rsidRPr="5566A097">
        <w:rPr>
          <w:rFonts w:eastAsia="Times New Roman" w:cs="Times New Roman"/>
          <w:color w:val="000000" w:themeColor="text1"/>
        </w:rPr>
        <w:t xml:space="preserve"> a notable shift in regions with high forest area per person, with some areas experiencing </w:t>
      </w:r>
      <w:r w:rsidR="00FF3CB1">
        <w:rPr>
          <w:rFonts w:eastAsia="Times New Roman" w:cs="Times New Roman"/>
          <w:color w:val="000000" w:themeColor="text1"/>
        </w:rPr>
        <w:t>increases</w:t>
      </w:r>
      <w:r w:rsidR="00FF3CB1" w:rsidRPr="5566A097">
        <w:rPr>
          <w:rFonts w:eastAsia="Times New Roman" w:cs="Times New Roman"/>
          <w:color w:val="000000" w:themeColor="text1"/>
        </w:rPr>
        <w:t xml:space="preserve"> </w:t>
      </w:r>
      <w:r w:rsidR="583A83D3" w:rsidRPr="5566A097">
        <w:rPr>
          <w:rFonts w:eastAsia="Times New Roman" w:cs="Times New Roman"/>
          <w:color w:val="000000" w:themeColor="text1"/>
        </w:rPr>
        <w:t>and others showing a decline, reflecting the complex interplay between demographic trends and forest</w:t>
      </w:r>
      <w:r w:rsidR="00F34C82">
        <w:rPr>
          <w:rFonts w:eastAsia="Times New Roman" w:cs="Times New Roman"/>
          <w:color w:val="000000" w:themeColor="text1"/>
        </w:rPr>
        <w:t xml:space="preserve"> change</w:t>
      </w:r>
      <w:r w:rsidR="583A83D3" w:rsidRPr="5566A097">
        <w:rPr>
          <w:rFonts w:eastAsia="Times New Roman" w:cs="Times New Roman"/>
          <w:color w:val="000000" w:themeColor="text1"/>
        </w:rPr>
        <w:t>.</w:t>
      </w:r>
      <w:r w:rsidR="5D7F8BDD" w:rsidRPr="5566A097">
        <w:rPr>
          <w:rFonts w:eastAsia="Times New Roman" w:cs="Times New Roman"/>
          <w:color w:val="000000" w:themeColor="text1"/>
        </w:rPr>
        <w:t xml:space="preserve"> </w:t>
      </w:r>
      <w:r w:rsidR="464471B3" w:rsidRPr="5566A097">
        <w:t xml:space="preserve">The phenomenon of decreasing forest area per capita in most regions of the world, except Europe, </w:t>
      </w:r>
      <w:r w:rsidR="00F34C82">
        <w:t>may be</w:t>
      </w:r>
      <w:r w:rsidR="00F34C82" w:rsidRPr="5566A097">
        <w:t xml:space="preserve"> </w:t>
      </w:r>
      <w:r w:rsidR="00217953">
        <w:t xml:space="preserve">connected </w:t>
      </w:r>
      <w:r w:rsidR="00F34C82">
        <w:t xml:space="preserve">to </w:t>
      </w:r>
      <w:r w:rsidR="464471B3" w:rsidRPr="5566A097">
        <w:t xml:space="preserve">historical, ecological, and socio-economic factors. In Europe, the relatively stable or declining population contrasts with the still positive </w:t>
      </w:r>
      <w:r w:rsidR="00E23264">
        <w:t xml:space="preserve">population </w:t>
      </w:r>
      <w:r w:rsidR="464471B3" w:rsidRPr="5566A097">
        <w:t>growth rates in other parts of the world</w:t>
      </w:r>
      <w:r w:rsidR="7BBA0A27" w:rsidRPr="5566A097">
        <w:t xml:space="preserve"> (Fig</w:t>
      </w:r>
      <w:r w:rsidR="00E23264">
        <w:t>.</w:t>
      </w:r>
      <w:r w:rsidR="7BBA0A27" w:rsidRPr="5566A097">
        <w:t xml:space="preserve"> S4)</w:t>
      </w:r>
      <w:r w:rsidR="464471B3" w:rsidRPr="5566A097">
        <w:t>, where ongoing deforestation in regions like Africa, South America, and Southeast Asia is</w:t>
      </w:r>
      <w:r w:rsidR="005372E5">
        <w:t xml:space="preserve"> </w:t>
      </w:r>
      <w:r w:rsidR="00897D07">
        <w:t>driven also by</w:t>
      </w:r>
      <w:r w:rsidR="464471B3" w:rsidRPr="5566A097">
        <w:t xml:space="preserve"> </w:t>
      </w:r>
      <w:r w:rsidR="005372E5">
        <w:t xml:space="preserve">global </w:t>
      </w:r>
      <w:r w:rsidR="464471B3" w:rsidRPr="5566A097">
        <w:t>demands</w:t>
      </w:r>
      <w:r w:rsidR="00E23264">
        <w:t xml:space="preserve"> for agricultural commodity products</w:t>
      </w:r>
      <w:r w:rsidR="00BC5180">
        <w:fldChar w:fldCharType="begin"/>
      </w:r>
      <w:r w:rsidR="00AF2AC5">
        <w:instrText xml:space="preserve"> ADDIN ZOTERO_ITEM CSL_CITATION {"citationID":"oV0Wz9yK","properties":{"formattedCitation":"\\super 30\\nosupersub{}","plainCitation":"30","noteIndex":0},"citationItems":[{"id":"XXoAqS0A/QG0g6WoI","uris":["http://zotero.org/users/local/R2jseaDA/items/G8GU74QF"],"itemData":{"id":1,"type":"article-journal","container-title":"Nature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D81452" w:rsidRPr="00D81452">
        <w:rPr>
          <w:rFonts w:cs="Times New Roman"/>
          <w:vertAlign w:val="superscript"/>
          <w:lang w:val="en-GB"/>
        </w:rPr>
        <w:t>30</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5895B69B" w14:textId="7C7DFE1C" w:rsidR="001C5BD0" w:rsidRDefault="6EA68744" w:rsidP="00C41DBB">
      <w:pPr>
        <w:pStyle w:val="mainText"/>
        <w:rPr>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AF2AC5">
        <w:rPr>
          <w:rFonts w:eastAsia="Times New Roman" w:cs="Times New Roman"/>
          <w:color w:val="000000" w:themeColor="text1"/>
          <w:lang w:val="en-GB"/>
        </w:rPr>
        <w:instrText xml:space="preserve"> ADDIN ZOTERO_ITEM CSL_CITATION {"citationID":"L2pdpEmp","properties":{"formattedCitation":"\\super 9\\nosupersub{}","plainCitation":"9","noteIndex":0},"citationItems":[{"id":"XXoAqS0A/WHEU2XLg","uris":["http://zotero.org/users/local/75HuZQAn/items/CW5J4DTK","http://zotero.org/users/3544650/items/CW5J4DTK"],"itemData":{"id":14,"type":"article-journal","container-title":"One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009E0492" w:rsidRPr="009E0492">
        <w:rPr>
          <w:rFonts w:cs="Times New Roman"/>
          <w:vertAlign w:val="superscript"/>
          <w:lang w:val="en-GB"/>
        </w:rPr>
        <w:t>9</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0950160B" w14:textId="29C89097" w:rsidR="0013766B" w:rsidRDefault="0013766B" w:rsidP="00C41DBB">
      <w:pPr>
        <w:pStyle w:val="mainText"/>
        <w:rPr>
          <w:rFonts w:eastAsia="Times New Roman" w:cs="Times New Roman"/>
          <w:color w:val="000000" w:themeColor="text1"/>
          <w:lang w:val="en-GB"/>
        </w:rPr>
      </w:pPr>
      <w:r>
        <w:rPr>
          <w:rFonts w:eastAsia="Times New Roman" w:cs="Times New Roman"/>
          <w:noProof/>
          <w:color w:val="000000" w:themeColor="text1"/>
          <w:lang w:val="en-GB"/>
        </w:rPr>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3">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9C24FBA" w14:textId="61CAAD9D" w:rsidR="00890F36" w:rsidRDefault="00716A5B" w:rsidP="00C41DBB">
      <w:pPr>
        <w:pStyle w:val="mainText"/>
        <w:rPr>
          <w:rFonts w:eastAsia="Times New Roman" w:cs="Times New Roman"/>
          <w:color w:val="000000" w:themeColor="text1"/>
          <w:lang w:val="en-GB"/>
        </w:rPr>
      </w:pPr>
      <w:r>
        <w:rPr>
          <w:rStyle w:val="captionTitleChar"/>
          <w:rFonts w:ascii="Aptos" w:eastAsia="Aptos" w:hAnsi="Aptos" w:cs="Aptos"/>
        </w:rPr>
        <w:t>Fig</w:t>
      </w:r>
      <w:r w:rsidR="00BC757E">
        <w:rPr>
          <w:rStyle w:val="captionTitleChar"/>
          <w:rFonts w:ascii="Aptos" w:eastAsia="Aptos" w:hAnsi="Aptos" w:cs="Aptos"/>
        </w:rPr>
        <w:t>ure</w:t>
      </w:r>
      <w:r w:rsidR="006502CD" w:rsidRPr="5566A097">
        <w:rPr>
          <w:rStyle w:val="captionTitleChar"/>
          <w:rFonts w:ascii="Aptos" w:eastAsia="Aptos" w:hAnsi="Aptos" w:cs="Aptos"/>
        </w:rPr>
        <w:t xml:space="preserve"> </w:t>
      </w:r>
      <w:r w:rsidR="003B1814">
        <w:rPr>
          <w:rStyle w:val="captionTitleChar"/>
        </w:rPr>
        <w:t>2</w:t>
      </w:r>
      <w:r w:rsidR="006502CD" w:rsidRPr="5566A097">
        <w:rPr>
          <w:rStyle w:val="captionTitleChar"/>
          <w:rFonts w:ascii="Aptos" w:eastAsia="Aptos" w:hAnsi="Aptos" w:cs="Aptos"/>
        </w:rPr>
        <w:t>. Global and historical distribution of forest proxim</w:t>
      </w:r>
      <w:r w:rsidR="006502CD">
        <w:rPr>
          <w:rStyle w:val="captionTitleChar"/>
          <w:rFonts w:ascii="Aptos" w:eastAsia="Aptos" w:hAnsi="Aptos" w:cs="Aptos"/>
        </w:rPr>
        <w:t>ate</w:t>
      </w:r>
      <w:r w:rsidR="006502CD" w:rsidRPr="5566A097">
        <w:rPr>
          <w:rStyle w:val="captionTitleChar"/>
          <w:rFonts w:ascii="Aptos" w:eastAsia="Aptos" w:hAnsi="Aptos" w:cs="Aptos"/>
        </w:rPr>
        <w:t xml:space="preserve"> people (FPP) from 1975 to 2020</w:t>
      </w:r>
      <w:r w:rsidR="006502CD" w:rsidRPr="5566A097">
        <w:rPr>
          <w:rFonts w:ascii="Calibri" w:eastAsia="Calibri" w:hAnsi="Calibri" w:cs="Calibri"/>
          <w:b/>
          <w:bCs/>
          <w:color w:val="000000" w:themeColor="text1"/>
          <w:sz w:val="22"/>
          <w:szCs w:val="22"/>
          <w:lang w:val="en-GB"/>
        </w:rPr>
        <w:t>.</w:t>
      </w:r>
      <w:r w:rsidR="006502CD">
        <w:rPr>
          <w:rFonts w:ascii="Calibri" w:eastAsia="Calibri" w:hAnsi="Calibri" w:cs="Calibri"/>
          <w:b/>
          <w:bCs/>
          <w:color w:val="000000" w:themeColor="text1"/>
          <w:sz w:val="22"/>
          <w:szCs w:val="22"/>
          <w:lang w:val="en-GB"/>
        </w:rPr>
        <w:t xml:space="preserve"> </w:t>
      </w:r>
      <w:r w:rsidR="006502CD" w:rsidRPr="006502CD">
        <w:rPr>
          <w:rFonts w:ascii="Calibri" w:eastAsia="Calibri" w:hAnsi="Calibri" w:cs="Calibri"/>
          <w:color w:val="000000" w:themeColor="text1"/>
          <w:sz w:val="22"/>
          <w:szCs w:val="22"/>
          <w:lang w:val="en-GB"/>
        </w:rPr>
        <w:t>A</w:t>
      </w:r>
      <w:r w:rsidR="006502CD">
        <w:rPr>
          <w:rFonts w:ascii="Calibri" w:eastAsia="Calibri" w:hAnsi="Calibri" w:cs="Calibri"/>
          <w:color w:val="000000" w:themeColor="text1"/>
          <w:sz w:val="22"/>
          <w:szCs w:val="22"/>
          <w:lang w:val="en-GB"/>
        </w:rPr>
        <w:t>)</w:t>
      </w:r>
      <w:r w:rsidR="00D47B41">
        <w:rPr>
          <w:rFonts w:ascii="Calibri" w:eastAsia="Calibri" w:hAnsi="Calibri" w:cs="Calibri"/>
          <w:color w:val="000000" w:themeColor="text1"/>
          <w:sz w:val="22"/>
          <w:szCs w:val="22"/>
          <w:lang w:val="en-GB"/>
        </w:rPr>
        <w:t xml:space="preserve">-B) FFP values in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 xml:space="preserve">. C)-D) </w:t>
      </w:r>
      <w:r w:rsidR="00112C5A">
        <w:rPr>
          <w:rFonts w:ascii="Calibri" w:eastAsia="Calibri" w:hAnsi="Calibri" w:cs="Calibri"/>
          <w:color w:val="000000" w:themeColor="text1"/>
          <w:sz w:val="22"/>
          <w:szCs w:val="22"/>
          <w:lang w:val="en-GB"/>
        </w:rPr>
        <w:t xml:space="preserve">Relative change of </w:t>
      </w:r>
      <w:r w:rsidR="00D47B41">
        <w:rPr>
          <w:rFonts w:ascii="Calibri" w:eastAsia="Calibri" w:hAnsi="Calibri" w:cs="Calibri"/>
          <w:color w:val="000000" w:themeColor="text1"/>
          <w:sz w:val="22"/>
          <w:szCs w:val="22"/>
          <w:lang w:val="en-GB"/>
        </w:rPr>
        <w:t xml:space="preserve">FPP normalized by the population change from 1975 to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w:t>
      </w:r>
    </w:p>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lastRenderedPageBreak/>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pPr>
        <w:pStyle w:val="mainText"/>
        <w:rPr>
          <w:del w:id="36" w:author="MASSARO Emanuele (JRC-ISPRA)" w:date="2025-04-07T14:11:00Z"/>
        </w:rPr>
      </w:pPr>
      <w:proofErr w:type="gramStart"/>
      <w:r>
        <w:t>In order to</w:t>
      </w:r>
      <w:proofErr w:type="gramEnd"/>
      <w:r>
        <w:t xml:space="preserve">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37"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pPr>
        <w:pStyle w:val="mainText"/>
        <w:rPr>
          <w:ins w:id="38" w:author="CESCATTI Alessandro (JRC-ISPRA)" w:date="2024-10-31T11:03:00Z"/>
          <w:del w:id="39" w:author="MASSARO Emanuele (JRC-ISPRA)" w:date="2025-04-07T14:11:00Z"/>
          <w:rFonts w:eastAsia="Times New Roman" w:cs="Times New Roman"/>
          <w:color w:val="000000" w:themeColor="text1"/>
          <w:lang w:val="en-GB"/>
        </w:rPr>
      </w:pPr>
      <m:oMath>
        <m:acc>
          <m:accPr>
            <m:chr m:val="̅"/>
            <m:ctrlPr>
              <w:del w:id="40" w:author="MASSARO Emanuele (JRC-ISPRA)" w:date="2025-04-07T14:11:00Z">
                <w:rPr>
                  <w:rFonts w:ascii="Cambria Math" w:eastAsia="Times New Roman" w:hAnsi="Cambria Math" w:cs="Times New Roman"/>
                  <w:i/>
                  <w:color w:val="000000" w:themeColor="text1"/>
                  <w:lang w:val="en-GB"/>
                </w:rPr>
              </w:del>
            </m:ctrlPr>
          </m:accPr>
          <m:e>
            <m:r>
              <w:del w:id="41"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42" w:author="MASSARO Emanuele (JRC-ISPRA)" w:date="2025-04-07T14:11:00Z">
                <w:rPr>
                  <w:rFonts w:ascii="Cambria Math" w:eastAsia="Times New Roman" w:hAnsi="Cambria Math" w:cs="Times New Roman"/>
                  <w:i/>
                  <w:color w:val="000000" w:themeColor="text1"/>
                  <w:lang w:val="en-GB"/>
                </w:rPr>
              </w:del>
            </m:ctrlPr>
          </m:dPr>
          <m:e>
            <m:r>
              <w:del w:id="43" w:author="MASSARO Emanuele (JRC-ISPRA)" w:date="2025-04-07T14:11:00Z">
                <w:rPr>
                  <w:rFonts w:ascii="Cambria Math" w:eastAsia="Times New Roman" w:hAnsi="Cambria Math" w:cs="Times New Roman"/>
                  <w:color w:val="000000" w:themeColor="text1"/>
                  <w:lang w:val="en-GB"/>
                </w:rPr>
                <m:t>%</m:t>
              </w:del>
            </m:r>
          </m:e>
        </m:d>
        <m:r>
          <w:del w:id="44" w:author="MASSARO Emanuele (JRC-ISPRA)" w:date="2025-04-07T14:11:00Z">
            <w:rPr>
              <w:rFonts w:ascii="Cambria Math" w:eastAsia="Times New Roman" w:hAnsi="Cambria Math" w:cs="Times New Roman"/>
              <w:color w:val="000000" w:themeColor="text1"/>
              <w:lang w:val="en-GB"/>
            </w:rPr>
            <m:t>=100*(</m:t>
          </w:del>
        </m:r>
        <m:acc>
          <m:accPr>
            <m:chr m:val="̅"/>
            <m:ctrlPr>
              <w:del w:id="45" w:author="MASSARO Emanuele (JRC-ISPRA)" w:date="2025-04-07T14:11:00Z">
                <w:rPr>
                  <w:rFonts w:ascii="Cambria Math" w:eastAsia="Times New Roman" w:hAnsi="Cambria Math" w:cs="Times New Roman"/>
                  <w:i/>
                  <w:color w:val="000000" w:themeColor="text1"/>
                  <w:lang w:val="en-GB"/>
                </w:rPr>
              </w:del>
            </m:ctrlPr>
          </m:accPr>
          <m:e>
            <m:r>
              <w:del w:id="46" w:author="MASSARO Emanuele (JRC-ISPRA)" w:date="2025-04-07T14:11:00Z">
                <w:rPr>
                  <w:rFonts w:ascii="Cambria Math" w:eastAsia="Times New Roman" w:hAnsi="Cambria Math" w:cs="Times New Roman"/>
                  <w:color w:val="000000" w:themeColor="text1"/>
                  <w:lang w:val="en-GB"/>
                </w:rPr>
                <m:t>FPP</m:t>
              </w:del>
            </m:r>
          </m:e>
        </m:acc>
        <m:d>
          <m:dPr>
            <m:ctrlPr>
              <w:del w:id="47" w:author="MASSARO Emanuele (JRC-ISPRA)" w:date="2025-04-07T14:11:00Z">
                <w:rPr>
                  <w:rFonts w:ascii="Cambria Math" w:eastAsia="Times New Roman" w:hAnsi="Cambria Math" w:cs="Times New Roman"/>
                  <w:i/>
                  <w:color w:val="000000" w:themeColor="text1"/>
                  <w:lang w:val="en-GB"/>
                </w:rPr>
              </w:del>
            </m:ctrlPr>
          </m:dPr>
          <m:e>
            <m:r>
              <w:del w:id="48" w:author="MASSARO Emanuele (JRC-ISPRA)" w:date="2025-04-07T14:11:00Z">
                <w:rPr>
                  <w:rFonts w:ascii="Cambria Math" w:eastAsia="Times New Roman" w:hAnsi="Cambria Math" w:cs="Times New Roman"/>
                  <w:color w:val="000000" w:themeColor="text1"/>
                  <w:lang w:val="en-GB"/>
                </w:rPr>
                <m:t>2020</m:t>
              </w:del>
            </m:r>
          </m:e>
        </m:d>
        <m:r>
          <w:del w:id="49" w:author="MASSARO Emanuele (JRC-ISPRA)" w:date="2025-04-07T14:11:00Z">
            <w:rPr>
              <w:rFonts w:ascii="Cambria Math" w:eastAsia="Times New Roman" w:hAnsi="Cambria Math" w:cs="Times New Roman"/>
              <w:color w:val="000000" w:themeColor="text1"/>
              <w:lang w:val="en-GB"/>
            </w:rPr>
            <m:t>-</m:t>
          </w:del>
        </m:r>
        <m:acc>
          <m:accPr>
            <m:chr m:val="̅"/>
            <m:ctrlPr>
              <w:del w:id="50" w:author="MASSARO Emanuele (JRC-ISPRA)" w:date="2025-04-07T14:11:00Z">
                <w:rPr>
                  <w:rFonts w:ascii="Cambria Math" w:eastAsia="Times New Roman" w:hAnsi="Cambria Math" w:cs="Times New Roman"/>
                  <w:i/>
                  <w:color w:val="000000" w:themeColor="text1"/>
                  <w:lang w:val="en-GB"/>
                </w:rPr>
              </w:del>
            </m:ctrlPr>
          </m:accPr>
          <m:e>
            <m:r>
              <w:del w:id="51" w:author="MASSARO Emanuele (JRC-ISPRA)" w:date="2025-04-07T14:11:00Z">
                <w:rPr>
                  <w:rFonts w:ascii="Cambria Math" w:eastAsia="Times New Roman" w:hAnsi="Cambria Math" w:cs="Times New Roman"/>
                  <w:color w:val="000000" w:themeColor="text1"/>
                  <w:lang w:val="en-GB"/>
                </w:rPr>
                <m:t>FPP</m:t>
              </w:del>
            </m:r>
          </m:e>
        </m:acc>
        <m:d>
          <m:dPr>
            <m:ctrlPr>
              <w:del w:id="52" w:author="MASSARO Emanuele (JRC-ISPRA)" w:date="2025-04-07T14:11:00Z">
                <w:rPr>
                  <w:rFonts w:ascii="Cambria Math" w:eastAsia="Times New Roman" w:hAnsi="Cambria Math" w:cs="Times New Roman"/>
                  <w:i/>
                  <w:color w:val="000000" w:themeColor="text1"/>
                  <w:lang w:val="en-GB"/>
                </w:rPr>
              </w:del>
            </m:ctrlPr>
          </m:dPr>
          <m:e>
            <m:r>
              <w:del w:id="53" w:author="MASSARO Emanuele (JRC-ISPRA)" w:date="2025-04-07T14:11:00Z">
                <w:rPr>
                  <w:rFonts w:ascii="Cambria Math" w:eastAsia="Times New Roman" w:hAnsi="Cambria Math" w:cs="Times New Roman"/>
                  <w:color w:val="000000" w:themeColor="text1"/>
                  <w:lang w:val="en-GB"/>
                </w:rPr>
                <m:t>1975</m:t>
              </w:del>
            </m:r>
          </m:e>
        </m:d>
        <m:r>
          <w:del w:id="54" w:author="MASSARO Emanuele (JRC-ISPRA)" w:date="2025-04-07T14:11:00Z">
            <w:rPr>
              <w:rFonts w:ascii="Cambria Math" w:eastAsia="Times New Roman" w:hAnsi="Cambria Math" w:cs="Times New Roman"/>
              <w:color w:val="000000" w:themeColor="text1"/>
              <w:lang w:val="en-GB"/>
            </w:rPr>
            <m:t>)/</m:t>
          </w:del>
        </m:r>
        <m:acc>
          <m:accPr>
            <m:chr m:val="̅"/>
            <m:ctrlPr>
              <w:del w:id="55" w:author="MASSARO Emanuele (JRC-ISPRA)" w:date="2025-04-07T14:11:00Z">
                <w:rPr>
                  <w:rFonts w:ascii="Cambria Math" w:eastAsia="Times New Roman" w:hAnsi="Cambria Math" w:cs="Times New Roman"/>
                  <w:i/>
                  <w:color w:val="000000" w:themeColor="text1"/>
                  <w:lang w:val="en-GB"/>
                </w:rPr>
              </w:del>
            </m:ctrlPr>
          </m:accPr>
          <m:e>
            <m:r>
              <w:del w:id="56" w:author="MASSARO Emanuele (JRC-ISPRA)" w:date="2025-04-07T14:11:00Z">
                <w:rPr>
                  <w:rFonts w:ascii="Cambria Math" w:eastAsia="Times New Roman" w:hAnsi="Cambria Math" w:cs="Times New Roman"/>
                  <w:color w:val="000000" w:themeColor="text1"/>
                  <w:lang w:val="en-GB"/>
                </w:rPr>
                <m:t>FPP</m:t>
              </w:del>
            </m:r>
          </m:e>
        </m:acc>
        <m:d>
          <m:dPr>
            <m:ctrlPr>
              <w:del w:id="57" w:author="MASSARO Emanuele (JRC-ISPRA)" w:date="2025-04-07T14:11:00Z">
                <w:rPr>
                  <w:rFonts w:ascii="Cambria Math" w:eastAsia="Times New Roman" w:hAnsi="Cambria Math" w:cs="Times New Roman"/>
                  <w:i/>
                  <w:color w:val="000000" w:themeColor="text1"/>
                  <w:lang w:val="en-GB"/>
                </w:rPr>
              </w:del>
            </m:ctrlPr>
          </m:dPr>
          <m:e>
            <m:r>
              <w:del w:id="58" w:author="MASSARO Emanuele (JRC-ISPRA)" w:date="2025-04-07T14:11:00Z">
                <w:rPr>
                  <w:rFonts w:ascii="Cambria Math" w:eastAsia="Times New Roman" w:hAnsi="Cambria Math" w:cs="Times New Roman"/>
                  <w:color w:val="000000" w:themeColor="text1"/>
                  <w:lang w:val="en-GB"/>
                </w:rPr>
                <m:t>1975</m:t>
              </w:del>
            </m:r>
          </m:e>
        </m:d>
      </m:oMath>
      <w:del w:id="59"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60" w:author="CESCATTI Alessandro (JRC-ISPRA)" w:date="2024-10-31T11:01:00Z"/>
          <w:rFonts w:eastAsia="Times New Roman" w:cs="Times New Roman"/>
          <w:color w:val="000000" w:themeColor="text1"/>
          <w:lang w:val="en-GB"/>
        </w:rPr>
      </w:pPr>
      <w:del w:id="61"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62" w:author="MASSARO Emanuele (JRC-ISPRA)" w:date="2025-04-07T14:11:00Z">
                <w:rPr>
                  <w:rFonts w:ascii="Cambria Math" w:eastAsia="Times New Roman" w:hAnsi="Cambria Math" w:cs="Times New Roman"/>
                  <w:i/>
                  <w:color w:val="000000" w:themeColor="text1"/>
                  <w:lang w:val="en-GB"/>
                </w:rPr>
              </w:del>
            </m:ctrlPr>
          </m:accPr>
          <m:e>
            <m:r>
              <w:del w:id="63" w:author="MASSARO Emanuele (JRC-ISPRA)" w:date="2025-04-07T14:11:00Z">
                <w:rPr>
                  <w:rFonts w:ascii="Cambria Math" w:eastAsia="Times New Roman" w:hAnsi="Cambria Math" w:cs="Times New Roman"/>
                  <w:color w:val="000000" w:themeColor="text1"/>
                  <w:lang w:val="en-GB"/>
                </w:rPr>
                <m:t>FPP</m:t>
              </w:del>
            </m:r>
          </m:e>
        </m:acc>
        <m:d>
          <m:dPr>
            <m:ctrlPr>
              <w:del w:id="64" w:author="MASSARO Emanuele (JRC-ISPRA)" w:date="2025-04-07T14:11:00Z">
                <w:rPr>
                  <w:rFonts w:ascii="Cambria Math" w:eastAsia="Times New Roman" w:hAnsi="Cambria Math" w:cs="Times New Roman"/>
                  <w:i/>
                  <w:color w:val="000000" w:themeColor="text1"/>
                  <w:lang w:val="en-GB"/>
                </w:rPr>
              </w:del>
            </m:ctrlPr>
          </m:dPr>
          <m:e>
            <m:r>
              <w:del w:id="65" w:author="MASSARO Emanuele (JRC-ISPRA)" w:date="2025-04-07T14:11:00Z">
                <w:rPr>
                  <w:rFonts w:ascii="Cambria Math" w:eastAsia="Times New Roman" w:hAnsi="Cambria Math" w:cs="Times New Roman"/>
                  <w:color w:val="000000" w:themeColor="text1"/>
                  <w:lang w:val="en-GB"/>
                </w:rPr>
                <m:t>year</m:t>
              </w:del>
            </m:r>
          </m:e>
        </m:d>
        <m:r>
          <w:del w:id="66" w:author="MASSARO Emanuele (JRC-ISPRA)" w:date="2025-04-07T14:11:00Z">
            <w:rPr>
              <w:rFonts w:ascii="Cambria Math" w:eastAsia="Times New Roman" w:hAnsi="Cambria Math" w:cs="Times New Roman"/>
              <w:color w:val="000000" w:themeColor="text1"/>
              <w:lang w:val="en-GB"/>
            </w:rPr>
            <m:t>=FPP(year)/P(year)</m:t>
          </w:del>
        </m:r>
      </m:oMath>
      <w:del w:id="67" w:author="MASSARO Emanuele (JRC-ISPRA)" w:date="2025-04-07T14:11:00Z">
        <w:r w:rsidDel="00D72689">
          <w:rPr>
            <w:rFonts w:eastAsia="Times New Roman" w:cs="Times New Roman"/>
            <w:color w:val="000000" w:themeColor="text1"/>
            <w:lang w:val="en-GB"/>
          </w:rPr>
          <w:delText>.</w:delText>
        </w:r>
      </w:del>
      <w:ins w:id="68"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w:t>
      </w:r>
      <w:proofErr w:type="spellStart"/>
      <w:r>
        <w:t>macroregions</w:t>
      </w:r>
      <w:proofErr w:type="spellEnd"/>
      <w:r>
        <w:t xml:space="preserve"> (Fig. 2A and 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Europe, 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a growing appreciation for accessible green spaces, driven by urban planning that integrates green belts and forest reserves. Conversely, Africa’s 40% decrease highlights extensive 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A254553"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lastRenderedPageBreak/>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4">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w:t>
      </w:r>
      <w:proofErr w:type="spellStart"/>
      <w:r w:rsidR="00C44756">
        <w:rPr>
          <w:rStyle w:val="captionTextChar"/>
          <w:rFonts w:ascii="Aptos" w:eastAsia="Aptos" w:hAnsi="Aptos" w:cs="Aptos"/>
          <w:lang w:val="en-US"/>
        </w:rPr>
        <w:t>macroregions</w:t>
      </w:r>
      <w:proofErr w:type="spellEnd"/>
      <w:r w:rsidR="00C44756">
        <w:rPr>
          <w:rStyle w:val="captionTextChar"/>
          <w:rFonts w:ascii="Aptos" w:eastAsia="Aptos" w:hAnsi="Aptos" w:cs="Aptos"/>
          <w:lang w:val="en-US"/>
        </w:rPr>
        <w:t xml:space="preserve">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contrast, low FHN values reflect regions where human settlements are relatively distant from 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23197D04" w14:textId="77777777" w:rsidR="0018493C" w:rsidRDefault="0018493C" w:rsidP="0018493C">
      <w:pPr>
        <w:pStyle w:val="mainText"/>
      </w:pPr>
      <w:r>
        <w:t>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residing in a window where all surrounding pixels are forested), and 0 indicates the absence of both forests and people.</w:t>
      </w:r>
    </w:p>
    <w:p w14:paraId="0F4DD275" w14:textId="77777777" w:rsidR="0018493C" w:rsidRDefault="0018493C" w:rsidP="0018493C">
      <w:pPr>
        <w:pStyle w:val="mainText"/>
      </w:pPr>
      <w:r>
        <w:t xml:space="preserve">Over the 45-year period (1975–2020), FHN exhibited significant spatial and temporal variations across different </w:t>
      </w:r>
      <w:proofErr w:type="spellStart"/>
      <w:r>
        <w:t>macroregions</w:t>
      </w:r>
      <w:proofErr w:type="spellEnd"/>
      <w:r>
        <w:t xml:space="preserve">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w:t>
      </w:r>
      <w:r>
        <w:lastRenderedPageBreak/>
        <w:t>including forest loss, deforestation-related land-use change, and population dynamics affecting settlement patterns.</w:t>
      </w:r>
    </w:p>
    <w:p w14:paraId="1B2D1C2A" w14:textId="77777777" w:rsidR="0018493C" w:rsidRDefault="0018493C" w:rsidP="0018493C">
      <w:pPr>
        <w:pStyle w:val="mainText"/>
      </w:pPr>
      <w:r>
        <w:t xml:space="preserve">The diverse regional changes in FHN are summarized in Fig. 3C, showing relative FHN variations across continents and subregions. Approximately half of the </w:t>
      </w:r>
      <w:proofErr w:type="spellStart"/>
      <w:r>
        <w:t>macroregions</w:t>
      </w:r>
      <w:proofErr w:type="spellEnd"/>
      <w:r>
        <w:t xml:space="preserve">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w:t>
      </w:r>
    </w:p>
    <w:p w14:paraId="4CCE6977" w14:textId="77777777" w:rsidR="0018493C" w:rsidRDefault="0018493C" w:rsidP="0018493C">
      <w:pPr>
        <w:pStyle w:val="mainText"/>
      </w:pPr>
      <w:r>
        <w:t>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 These regional patterns are observed consistently across major global forest biomes, including the Amazon region, Congo Basin, boreal forests, and Southeast Asian tropical forests, highlighting the value of our consistent 50km × 50km resolution approach for comparative global analysis.</w:t>
      </w:r>
    </w:p>
    <w:p w14:paraId="7E8F39F7" w14:textId="54A3EB65" w:rsidR="00D72689" w:rsidRDefault="00D04717" w:rsidP="0018493C">
      <w:pPr>
        <w:pStyle w:val="mainText"/>
        <w:rPr>
          <w:ins w:id="69" w:author="MASSARO Emanuele (JRC-ISPRA)" w:date="2025-04-07T14:08:00Z"/>
        </w:rPr>
      </w:pPr>
      <w:r>
        <w:t>0</w:t>
      </w:r>
      <w:r w:rsidR="0018493C">
        <w:t>Further analyses of FHN distributional shifts (Fig. S14) demonstrate strong correlation with the FHN trends and relative changes presented in Fig. 3. This supplementary analysis confirms our primary finding that different regions experience divergent trajectories in human-forest relationships. Rather than focusing on specific regional comparisons, these patterns collectively emphasize the need for regionally tailored conservation and sustainable management approaches that account for the distinct socio-ecological contexts of each region. The observed spatial variations in FHN highlight potential implications for ecosystem service flows, biodiversity conservation, and climate change mitigation efforts across diverse landscapes worldwide.</w:t>
      </w:r>
    </w:p>
    <w:p w14:paraId="42650BF6" w14:textId="1F7FECD3" w:rsidR="001136A6" w:rsidDel="00D72689" w:rsidRDefault="00AD6ED6" w:rsidP="00A94FD8">
      <w:pPr>
        <w:pStyle w:val="mainText"/>
        <w:rPr>
          <w:del w:id="70" w:author="MASSARO Emanuele (JRC-ISPRA)" w:date="2025-04-07T14:08:00Z"/>
        </w:rPr>
      </w:pPr>
      <w:del w:id="71" w:author="MASSARO Emanuele (JRC-ISPRA)" w:date="2025-04-07T14:08:00Z">
        <w:r w:rsidRPr="12032517" w:rsidDel="00D72689">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72" w:author="MASSARO Emanuele (JRC-ISPRA)" w:date="2025-04-07T14:08:00Z"/>
          <w:lang w:val="en-GB"/>
        </w:rPr>
      </w:pPr>
      <w:del w:id="73"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74" w:author="MASSARO Emanuele (JRC-ISPRA)" w:date="2025-04-07T14:08:00Z"/>
          <w:rStyle w:val="captionTextChar"/>
          <w:rFonts w:ascii="Times New Roman" w:hAnsi="Times New Roman"/>
          <w:color w:val="auto"/>
          <w:sz w:val="24"/>
          <w:szCs w:val="24"/>
          <w:lang w:val="en-US"/>
        </w:rPr>
      </w:pPr>
      <w:del w:id="75"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F674F27" w14:textId="049F090C" w:rsidR="6444EBC5" w:rsidRDefault="6444EBC5" w:rsidP="12032517">
      <w:pPr>
        <w:pStyle w:val="Style1-MAIN"/>
        <w:rPr>
          <w:ins w:id="76" w:author="MASSARO Emanuele (JRC-ISPRA)" w:date="2025-04-08T10:22:00Z"/>
          <w:rFonts w:ascii="Aptos Display" w:eastAsia="Aptos Display" w:hAnsi="Aptos Display" w:cs="Aptos Display"/>
        </w:rPr>
      </w:pPr>
      <w:del w:id="77" w:author="MASSARO Emanuele (JRC-ISPRA)" w:date="2025-04-08T10:21:00Z">
        <w:r w:rsidRPr="12032517" w:rsidDel="00AF2AC5">
          <w:rPr>
            <w:rFonts w:ascii="Aptos Display" w:eastAsia="Aptos Display" w:hAnsi="Aptos Display" w:cs="Aptos Display"/>
          </w:rPr>
          <w:delText>Conclusions</w:delText>
        </w:r>
      </w:del>
      <w:ins w:id="78" w:author="MASSARO Emanuele (JRC-ISPRA)" w:date="2025-04-08T10:21:00Z">
        <w:r w:rsidR="00AF2AC5">
          <w:rPr>
            <w:rFonts w:ascii="Aptos Display" w:eastAsia="Aptos Display" w:hAnsi="Aptos Display" w:cs="Aptos Display"/>
          </w:rPr>
          <w:t>Discussions</w:t>
        </w:r>
      </w:ins>
    </w:p>
    <w:p w14:paraId="74C68426" w14:textId="4D36AEED" w:rsidR="004B301A" w:rsidRDefault="00AF2AC5" w:rsidP="00AF2AC5">
      <w:pPr>
        <w:pStyle w:val="mainTextAgain"/>
      </w:pPr>
      <w:ins w:id="79" w:author="MASSARO Emanuele (JRC-ISPRA)" w:date="2025-04-08T10:22:00Z">
        <w:r>
          <w:t>Forests, covering 31% of the Earth's surface, are critical to maintaining environmental stability, biodiversity, and providing essential ecosystem services</w:t>
        </w:r>
      </w:ins>
      <w:r w:rsidR="00D107B9">
        <w:fldChar w:fldCharType="begin"/>
      </w:r>
      <w:r w:rsidR="00113B6B">
        <w:instrText xml:space="preserve"> ADDIN ZOTERO_ITEM CSL_CITATION {"citationID":"a15kptiam4k","properties":{"formattedCitation":"\\super 31\\nosupersub{}","plainCitation":"31","noteIndex":0},"citationItems":[{"id":77,"uris":["http://zotero.org/users/local/OZfMjm9b/items/Z2IKU3HV"],"itemData":{"id":77,"type":"article-journal","container-title":"Nature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r w:rsidR="00D107B9">
        <w:fldChar w:fldCharType="separate"/>
      </w:r>
      <w:r w:rsidR="00113B6B" w:rsidRPr="00113B6B">
        <w:rPr>
          <w:color w:val="000000"/>
          <w:vertAlign w:val="superscript"/>
          <w:lang w:val="en-GB"/>
        </w:rPr>
        <w:t>31</w:t>
      </w:r>
      <w:r w:rsidR="00D107B9">
        <w:fldChar w:fldCharType="end"/>
      </w:r>
      <w:ins w:id="80" w:author="MASSARO Emanuele (JRC-ISPRA)" w:date="2025-04-08T10:22:00Z">
        <w:r>
          <w:t xml:space="preserve">. </w:t>
        </w:r>
        <w:r w:rsidR="004B301A">
          <w:t>While previous studies have explored various aspects of human-forest interactions</w:t>
        </w:r>
      </w:ins>
      <w:r w:rsidR="004B301A">
        <w:fldChar w:fldCharType="begin"/>
      </w:r>
      <w:r w:rsidR="004B301A">
        <w:instrText xml:space="preserve"> ADDIN ZOTERO_ITEM CSL_CITATION {"citationID":"adeipfn71f","properties":{"formattedCitation":"\\super 9,32\\nosupersub{}","plainCitation":"9,32","noteIndex":0},"citationItems":[{"id":78,"uris":["http://zotero.org/users/local/OZfMjm9b/items/8VREB24B"],"itemData":{"id":78,"type":"article-journal","abstract":"Abstract\n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id":"XXoAqS0A/WHEU2XLg","uris":["http://zotero.org/users/local/75HuZQAn/items/CW5J4DTK","http://zotero.org/users/3544650/items/CW5J4DTK"],"itemData":{"id":"XXoAqS0A/WHEU2XLg","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4B301A">
        <w:fldChar w:fldCharType="separate"/>
      </w:r>
      <w:r w:rsidR="004B301A" w:rsidRPr="00113B6B">
        <w:rPr>
          <w:color w:val="000000"/>
          <w:vertAlign w:val="superscript"/>
          <w:lang w:val="en-GB"/>
        </w:rPr>
        <w:t>9,32</w:t>
      </w:r>
      <w:r w:rsidR="004B301A">
        <w:fldChar w:fldCharType="end"/>
      </w:r>
      <w:r w:rsidR="004B301A">
        <w:t xml:space="preserve">, the </w:t>
      </w:r>
      <w:r w:rsidR="004B301A" w:rsidRPr="004B301A">
        <w:t xml:space="preserve">three indicators presented in this study – Forest Area per Person (FAP), Forest Proximate People (FPP), and Forest Human Nexus (FHN) </w:t>
      </w:r>
      <w:r w:rsidR="004B301A" w:rsidRPr="004B301A">
        <w:lastRenderedPageBreak/>
        <w:t>– offer complementary perspectives on human-forest relationships that together provide a more comprehensive understanding than any single metric alone. While FAP quantifies the theoretical forest resource availability per capita, FPP measures the absolute number of people with potential physical access to forests, and FHN integrates spatial proximity with population distribution. These indicators exhibit different regional applicability and significance. In densely populated regions with limited forest cover (e.g., parts of South Asia), FHN proves particularly valuable for identifying areas where even small forest fragments maintain important connections to human settlements. In contrast, in regions with extensive forest cover but low population density (e.g., boreal regions), FAP may better represent resource availability. The regional differences in indicator performance reflect the diverse socio-ecological contexts of human-forest interactions worldwide</w:t>
      </w:r>
      <w:r w:rsidR="00064492">
        <w:fldChar w:fldCharType="begin"/>
      </w:r>
      <w:r w:rsidR="00064492">
        <w:instrText xml:space="preserve"> ADDIN ZOTERO_ITEM CSL_CITATION {"citationID":"a2kugl0lik4","properties":{"formattedCitation":"\\super 33\\nosupersub{}","plainCitation":"33","noteIndex":0},"citationItems":[{"id":112,"uris":["http://zotero.org/users/local/OZfMjm9b/items/M2EAK4VT"],"itemData":{"id":112,"type":"article-journal","abstract":"Abstract\n            The concept of forest landscape restoration (FLR) is being widely adopted around the globe by governmental, non‐governmental agencies, and the private sector, all of whom see FLR as an approach that contributes to multiple global sustainability goals. Originally, FLR was designed with a clearly integrative dimension across sectors, stakeholders, space and time, and in particular across the natural and social sciences. Yet, in practice, this integration remains a challenge in many FLR efforts. Reflecting this lack of integration are the continued narrow sectoral and disciplinary approaches taken by forest restoration projects, often leading to marginalisation of the most vulnerable populations, including through land dispossessions. This article aims to assess what lessons can be learned from other associated fields of practice for FLR implementation. To do this, 35 scientists came together to review the key literature on these concepts to suggest relevant lessons and guidance for FLR. We explored the following large‐scale land use frameworks or approaches: land sparing/land sharing, the landscape approach, agroecology, and socio‐ecological systems. Also, to explore enabling conditions to promote integrated decision making, we reviewed the literature on understanding stakeholders and their motivations, tenure and property rights, polycentric governance, and integration of traditional and Western knowledge. We propose lessons and guidance for practitioners and policymakers on ways to improve integration in FLR planning and implementation. Our findings highlight the need for a change in decision‐making processes for FLR, better understanding of stakeholder motivations and objectives for FLR, and balancing planning with flexibility to enhance social–ecological resilience.","container-title":"Land Degradation &amp; Development","DOI":"10.1002/ldr.3448","ISSN":"1085-3278, 1099-145X","issue":"4","journalAbbreviation":"Land Degrad Dev","language":"en","page":"419-429","source":"DOI.org (Crossref)","title":"Putting the pieces together: Integration for forest landscape restoration implementation","title-short":"Putting the pieces together","volume":"31","author":[{"family":"Mansourian","given":"Stephanie"},{"family":"Parrotta","given":"John"},{"family":"Balaji","given":"Poorna"},{"family":"Bellwood‐Howard","given":"Imogen"},{"family":"Bhasme","given":"Suhas"},{"family":"Bixler","given":"R. Patrick"},{"family":"Boedhihartono","given":"Agni Klintuni"},{"family":"Carmenta","given":"Rachel"},{"family":"Jedd","given":"Theresa"},{"family":"De Jong","given":"Wil"},{"family":"Lake","given":"Frank K."},{"family":"Latawiec","given":"Agnieszka"},{"family":"Lippe","given":"Melvin"},{"family":"Rai","given":"Nitin D."},{"family":"Sayer","given":"Jeffrey"},{"family":"Van Dexter","given":"Kristina"},{"family":"Vira","given":"Bhaskar"},{"family":"Visseren‐Hamakers","given":"Ingrid"},{"family":"Wyborn","given":"Carina"},{"family":"Yang","given":"Anastasia"}],"issued":{"date-parts":[["2020",2,28]]}}}],"schema":"https://github.com/citation-style-language/schema/raw/master/csl-citation.json"} </w:instrText>
      </w:r>
      <w:r w:rsidR="00064492">
        <w:fldChar w:fldCharType="separate"/>
      </w:r>
      <w:r w:rsidR="00064492" w:rsidRPr="00064492">
        <w:rPr>
          <w:color w:val="000000"/>
          <w:vertAlign w:val="superscript"/>
          <w:lang w:val="en-GB"/>
        </w:rPr>
        <w:t>33</w:t>
      </w:r>
      <w:r w:rsidR="00064492">
        <w:fldChar w:fldCharType="end"/>
      </w:r>
      <w:r w:rsidR="004B301A" w:rsidRPr="004B301A">
        <w:t>. For instance, in Europe, increasing FHN despite stable FAP reveals improved spatial integration of forests and human settlements through targeted landscape planning, while in parts of Southeast Asia, declining FHN despite high absolute FPP numbers signals the spatial disconnection occurring despite large populations still living near forests</w:t>
      </w:r>
      <w:r w:rsidR="00064492">
        <w:fldChar w:fldCharType="begin"/>
      </w:r>
      <w:r w:rsidR="00064492">
        <w:instrText xml:space="preserve"> ADDIN ZOTERO_ITEM CSL_CITATION {"citationID":"ao3torpnk5","properties":{"formattedCitation":"\\super 34\\nosupersub{}","plainCitation":"34","noteIndex":0},"citationItems":[{"id":114,"uris":["http://zotero.org/users/local/OZfMjm9b/items/H2FRAQU3"],"itemData":{"id":114,"type":"article-journal","container-title":"Landscape Ecology","DOI":"10.1007/s10980-015-0270-9","ISSN":"0921-2973, 1572-9761","issue":"1","journalAbbreviation":"Landscape Ecol","language":"en","page":"137-148","source":"DOI.org (Crossref)","title":"A global evaluation of forest interior area dynamics using tree cover data from 2000 to 2012","volume":"31","author":[{"family":"Riitters","given":"Kurt"},{"family":"Wickham","given":"James"},{"family":"Costanza","given":"Jennifer K."},{"family":"Vogt","given":"Peter"}],"issued":{"date-parts":[["2016",1]]}}}],"schema":"https://github.com/citation-style-language/schema/raw/master/csl-citation.json"} </w:instrText>
      </w:r>
      <w:r w:rsidR="00064492">
        <w:fldChar w:fldCharType="separate"/>
      </w:r>
      <w:r w:rsidR="00064492" w:rsidRPr="00064492">
        <w:rPr>
          <w:color w:val="000000"/>
          <w:vertAlign w:val="superscript"/>
          <w:lang w:val="en-GB"/>
        </w:rPr>
        <w:t>34</w:t>
      </w:r>
      <w:r w:rsidR="00064492">
        <w:fldChar w:fldCharType="end"/>
      </w:r>
      <w:r w:rsidR="004B301A" w:rsidRPr="004B301A">
        <w:t>. By analyzing these indicators in conjunction, policymakers can develop more nuanced, region-specific approaches to sustainable landscape management that account for both the quantitative aspects of forest resources and their spatial relationship to human populations</w:t>
      </w:r>
      <w:r w:rsidR="00064492">
        <w:fldChar w:fldCharType="begin"/>
      </w:r>
      <w:r w:rsidR="00064492">
        <w:instrText xml:space="preserve"> ADDIN ZOTERO_ITEM CSL_CITATION {"citationID":"aj43antgu9","properties":{"formattedCitation":"\\super 35\\nosupersub{}","plainCitation":"35","noteIndex":0},"citationItems":[{"id":115,"uris":["http://zotero.org/users/local/OZfMjm9b/items/Y64CGA5Z"],"itemData":{"id":115,"type":"article-journal","abstract":"Abstract\n            Poverty, food insecurity, climate change and biodiversity loss continue to persist as the primary environmental and social challenges faced by the global community. As such, there is a growing acknowledgement that conventional sectorial approaches to addressing often inter‐connected social, environmental, economic and political challenges are proving insufficient. An alternative is to focus on integrated solutions at landscape scales or ‘landscape approaches’. The appeal of landscape approaches has resulted in the production of a significant body of literature in recent decades, yet confusion over terminology, application and utility persists. Focusing on the tropics, we systematically reviewed the literature to: (i) disentangle the historical development and theory behind the framework of the landscape approach and how it has progressed into its current iteration, (ii) establish lessons learned from previous land management strategies, (iii) determine the barriers that currently restrict implementation of the landscape approach and (iv) provide recommendations for how the landscape approach can contribute towards the fulfilment of the goals of international policy processes. This review suggests that, despite some barriers to implementation, a landscape approach has considerable potential to meet social and environmental objectives at local scales while aiding national commitments to addressing ongoing global challenges.","container-title":"Global Change Biology","DOI":"10.1111/gcb.13284","ISSN":"1354-1013, 1365-2486","issue":"7","journalAbbreviation":"Global Change Biology","language":"en","license":"http://creativecommons.org/licenses/by/4.0/","page":"2540-2554","source":"DOI.org (Crossref)","title":"Integrated landscape approaches to managing social and environmental issues in the tropics: learning from the past to guide the future","title-short":"Integrated landscape approaches to managing social and environmental issues in the tropics","volume":"22","author":[{"family":"Reed","given":"James"},{"family":"Van Vianen","given":"Josh"},{"family":"Deakin","given":"Elizabeth L."},{"family":"Barlow","given":"Jos"},{"family":"Sunderland","given":"Terry"}],"issued":{"date-parts":[["2016",7]]}}}],"schema":"https://github.com/citation-style-language/schema/raw/master/csl-citation.json"} </w:instrText>
      </w:r>
      <w:r w:rsidR="00064492">
        <w:fldChar w:fldCharType="separate"/>
      </w:r>
      <w:r w:rsidR="00064492" w:rsidRPr="00064492">
        <w:rPr>
          <w:color w:val="000000"/>
          <w:vertAlign w:val="superscript"/>
          <w:lang w:val="en-GB"/>
        </w:rPr>
        <w:t>35</w:t>
      </w:r>
      <w:r w:rsidR="00064492">
        <w:fldChar w:fldCharType="end"/>
      </w:r>
      <w:r w:rsidR="004B301A" w:rsidRPr="004B301A">
        <w:t>.</w:t>
      </w:r>
    </w:p>
    <w:p w14:paraId="1D5CB136" w14:textId="77777777" w:rsidR="00064492" w:rsidRDefault="004B301A" w:rsidP="004B301A">
      <w:pPr>
        <w:pStyle w:val="mainTextAgain"/>
      </w:pPr>
      <w:r>
        <w:t>In particular, t</w:t>
      </w:r>
      <w:ins w:id="81" w:author="MASSARO Emanuele (JRC-ISPRA)" w:date="2025-04-08T10:22:00Z">
        <w:r w:rsidR="00AF2AC5">
          <w:t>he Forest Human Nexus (FHN) indicator</w:t>
        </w:r>
      </w:ins>
      <w:r>
        <w:t xml:space="preserve"> is</w:t>
      </w:r>
      <w:ins w:id="82" w:author="MASSARO Emanuele (JRC-ISPRA)" w:date="2025-04-08T10:22:00Z">
        <w:r w:rsidR="00AF2AC5">
          <w:t xml:space="preserve">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 Our analysis reveals significant regional variations in FHN, reflecting heterogeneous spatial patterns of human-forest proximity across the globe. The global distribution of FHN in 2020 (Fig. 3A) demonstrates substantial geospatial heterogeneity, with some regions maintaining close human-forest proximity, while others exhibit increasing spatial separation. These patterns align with findings from previous studies on global forest fragmentation</w:t>
        </w:r>
      </w:ins>
      <w:r w:rsidR="009F480A">
        <w:fldChar w:fldCharType="begin"/>
      </w:r>
      <w:r w:rsidR="00064492">
        <w:instrText xml:space="preserve"> ADDIN ZOTERO_ITEM CSL_CITATION {"citationID":"a2cmgsj741f","properties":{"formattedCitation":"\\super 36\\nosupersub{}","plainCitation":"36","noteIndex":0},"citationItems":[{"id":80,"uris":["http://zotero.org/users/local/OZfMjm9b/items/JAVH5SNN"],"itemData":{"id":80,"type":"article-journal","abstract":"Urgent need for conservation and restoration measures to improve landscape connectivity.\n          , \n            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services.","container-title":"Science Advances","DOI":"10.1126/sciadv.1500052","ISSN":"2375-2548","issue":"2","journalAbbreviation":"Sci. Adv.","language":"en","page":"e1500052","source":"DOI.org (Crossref)","title":"Habitat fragmentation and its lasting impact on Earth’s ecosystems","volume":"1","author":[{"family":"Haddad","given":"Nick M."},{"family":"Brudvig","given":"Lars A."},{"family":"Clobert","given":"Jean"},{"family":"Davies","given":"Kendi F."},{"family":"Gonzalez","given":"Andrew"},{"family":"Holt","given":"Robert D."},{"family":"Lovejoy","given":"Thomas E."},{"family":"Sexton","given":"Joseph O."},{"family":"Austin","given":"Mike P."},{"family":"Collins","given":"Cathy D."},{"family":"Cook","given":"William M."},{"family":"Damschen","given":"Ellen I."},{"family":"Ewers","given":"Robert M."},{"family":"Foster","given":"Bryan L."},{"family":"Jenkins","given":"Clinton N."},{"family":"King","given":"Andrew J."},{"family":"Laurance","given":"William F."},{"family":"Levey","given":"Douglas J."},{"family":"Margules","given":"Chris R."},{"family":"Melbourne","given":"Brett A."},{"family":"Nicholls","given":"A. O."},{"family":"Orrock","given":"John L."},{"family":"Song","given":"Dan-Xia"},{"family":"Townshend","given":"John R."}],"issued":{"date-parts":[["2015",3,6]]}}}],"schema":"https://github.com/citation-style-language/schema/raw/master/csl-citation.json"} </w:instrText>
      </w:r>
      <w:r w:rsidR="009F480A">
        <w:fldChar w:fldCharType="separate"/>
      </w:r>
      <w:r w:rsidR="00064492" w:rsidRPr="00064492">
        <w:rPr>
          <w:color w:val="000000"/>
          <w:vertAlign w:val="superscript"/>
          <w:lang w:val="en-GB"/>
        </w:rPr>
        <w:t>36</w:t>
      </w:r>
      <w:r w:rsidR="009F480A">
        <w:fldChar w:fldCharType="end"/>
      </w:r>
      <w:ins w:id="83" w:author="MASSARO Emanuele (JRC-ISPRA)" w:date="2025-04-08T10:22:00Z">
        <w:r w:rsidR="00AF2AC5">
          <w:t xml:space="preserve"> and urbanization trends</w:t>
        </w:r>
      </w:ins>
      <w:r w:rsidR="009F480A">
        <w:fldChar w:fldCharType="begin"/>
      </w:r>
      <w:r w:rsidR="00064492">
        <w:instrText xml:space="preserve"> ADDIN ZOTERO_ITEM CSL_CITATION {"citationID":"a2qqpgdsd5e","properties":{"formattedCitation":"\\super 37\\nosupersub{}","plainCitation":"37","noteIndex":0},"citationItems":[{"id":82,"uris":["http://zotero.org/users/local/OZfMjm9b/items/IQDPXLBM"],"itemData":{"id":82,"type":"article-journal","abstract":"Urban land-cover change threatens biodiversity and affects ecosystem productivity through loss of habitat, biomass, and carbon storage. However, despite projections that world urban populations will increase to nearly 5 billion by 2030, little is known about future locations, magnitudes, and rates of urban expansion. Here we develop spatially explicit probabilistic forecasts of global urban land-cover change and explore the direct impacts on biodiversity hotspots and tropical carbon biomass. If current trends in population density continue and all areas with high probabilities of urban expansion undergo change, then by 2030, urban land cover will increase by 1.2 million km\n              2\n              , nearly tripling the global urban land area circa 2000. This increase would result in considerable loss of habitats in key biodiversity hotspots, with the highest rates of forecasted urban growth to take place in regions that were relatively undisturbed by urban development in 2000: the Eastern Afromontane, the Guinean Forests of West Africa, and the Western Ghats and Sri Lanka hotspots. Within the pan-tropics, loss in vegetation biomass from areas with high probability of urban expansion is estimated to be 1.38 PgC (0.05 PgC yr\n              −1\n              ), equal to </w:instrText>
      </w:r>
      <w:r w:rsidR="00064492">
        <w:rPr>
          <w:rFonts w:ascii="Cambria Math" w:hAnsi="Cambria Math" w:cs="Cambria Math"/>
        </w:rPr>
        <w:instrText>∼</w:instrText>
      </w:r>
      <w:r w:rsidR="00064492">
        <w:instrText xml:space="preserve">5% of emissions from tropical deforestation and land-use change. Although urbanization is often considered a local issue, the aggregate global impacts of projected urban expansion will require significant policy changes to affect future growth trajectories to minimize global biodiversity and vegetation carbon losses.","container-title":"Proceedings of the National Academy of Sciences","DOI":"10.1073/pnas.1211658109","ISSN":"0027-8424, 1091-6490","issue":"40","journalAbbreviation":"Proc. Natl. Acad. Sci. U.S.A.","language":"en","page":"16083-16088","source":"DOI.org (Crossref)","title":"Global forecasts of urban expansion to 2030 and direct impacts on biodiversity and carbon pools","volume":"109","author":[{"family":"Seto","given":"Karen C."},{"family":"Güneralp","given":"Burak"},{"family":"Hutyra","given":"Lucy R."}],"issued":{"date-parts":[["2012",10,2]]}}}],"schema":"https://github.com/citation-style-language/schema/raw/master/csl-citation.json"} </w:instrText>
      </w:r>
      <w:r w:rsidR="009F480A">
        <w:fldChar w:fldCharType="separate"/>
      </w:r>
      <w:r w:rsidR="00064492" w:rsidRPr="00064492">
        <w:rPr>
          <w:color w:val="000000"/>
          <w:vertAlign w:val="superscript"/>
          <w:lang w:val="en-GB"/>
        </w:rPr>
        <w:t>37</w:t>
      </w:r>
      <w:r w:rsidR="009F480A">
        <w:fldChar w:fldCharType="end"/>
      </w:r>
      <w:ins w:id="84" w:author="MASSARO Emanuele (JRC-ISPRA)" w:date="2025-04-08T10:22:00Z">
        <w:r w:rsidR="00AF2AC5">
          <w:t xml:space="preserve">, which have documented increasing separation between human settlements and intact forest ecosystems in many developing regions. Temporal trends in FHN (Fig. 3B) indicate notable shifts in human-forest proximity over the past four </w:t>
        </w:r>
        <w:r w:rsidR="00AF2AC5">
          <w:lastRenderedPageBreak/>
          <w:t>decades. Regions such as Southern Europe and Western Europe experienced positive trends, suggesting that human populations in these areas have moved closer to forests. These trends are consistent with documented European forest transition dynamics</w:t>
        </w:r>
      </w:ins>
      <w:r w:rsidR="009F480A">
        <w:fldChar w:fldCharType="begin"/>
      </w:r>
      <w:r w:rsidR="00064492">
        <w:instrText xml:space="preserve"> ADDIN ZOTERO_ITEM CSL_CITATION {"citationID":"a248j40votp","properties":{"formattedCitation":"\\super 38\\nosupersub{}","plainCitation":"38","noteIndex":0},"citationItems":[{"id":84,"uris":["http://zotero.org/users/local/OZfMjm9b/items/399Z2R2G"],"itemData":{"id":84,"type":"article-journal","abstract":"Amid widespread reports of deforestation, some nations have nevertheless experienced transitions from deforestation to reforestation. In a causal relationship, the Forest Identity relates the carbon sequestered in forests to the changing variables of national or regional forest area, growing stock density per area, biomass per growing stock volume, and carbon concentration in the biomass. It quantifies the sources of change of a nation's forests. The Identity also logically relates the quantitative impact on forest expanse of shifting timber harvest to regions and plantations where density grows faster. Among 50 nations with extensive forests reported in the Food and Agriculture Organization's comprehensive Global Forest Resources Assessment 2005, no nation where annual per capita gross domestic product exceeded $4,600 had a negative rate of growing stock change. Using the Forest Identity and national data from the Assessment report, a single synoptic chart arrays the 50 nations with coordinates of the rates of change of basic variables, reveals both clusters of nations and outliers, and suggests trends in returning forests and their attributes. The Forest Identity also could serve as a tool for setting forest goals and illuminating how national policies accelerate or retard the forest transitions that are diffusing among nations.","container-title":"Proceedings of the National Academy of Sciences","DOI":"10.1073/pnas.0608343103","ISSN":"0027-8424, 1091-6490","issue":"46","journalAbbreviation":"Proc. Natl. Acad. Sci. U.S.A.","language":"en","page":"17574-17579","source":"DOI.org (Crossref)","title":"Returning forests analyzed with the forest identity","volume":"103","author":[{"family":"Kauppi","given":"Pekka E."},{"family":"Ausubel","given":"Jesse H."},{"family":"Fang","given":"Jingyun"},{"family":"Mather","given":"Alexander S."},{"family":"Sedjo","given":"Roger A."},{"family":"Waggoner","given":"Paul E."}],"issued":{"date-parts":[["2006",11,14]]}}}],"schema":"https://github.com/citation-style-language/schema/raw/master/csl-citation.json"} </w:instrText>
      </w:r>
      <w:r w:rsidR="009F480A">
        <w:fldChar w:fldCharType="separate"/>
      </w:r>
      <w:r w:rsidR="00064492" w:rsidRPr="00064492">
        <w:rPr>
          <w:color w:val="000000"/>
          <w:vertAlign w:val="superscript"/>
          <w:lang w:val="en-GB"/>
        </w:rPr>
        <w:t>38</w:t>
      </w:r>
      <w:r w:rsidR="009F480A">
        <w:fldChar w:fldCharType="end"/>
      </w:r>
      <w:ins w:id="85" w:author="MASSARO Emanuele (JRC-ISPRA)" w:date="2025-04-08T10:22:00Z">
        <w:r w:rsidR="00AF2AC5">
          <w:t>, including reforestation efforts, urban planning strategies that incorporate green spaces, and demographic shifts toward rural areas with greater forest cover</w:t>
        </w:r>
      </w:ins>
      <w:r w:rsidR="009F480A">
        <w:fldChar w:fldCharType="begin"/>
      </w:r>
      <w:r w:rsidR="00064492">
        <w:instrText xml:space="preserve"> ADDIN ZOTERO_ITEM CSL_CITATION {"citationID":"a3006lbrhp","properties":{"formattedCitation":"\\super 39\\nosupersub{}","plainCitation":"39","noteIndex":0},"citationItems":[{"id":86,"uris":["http://zotero.org/users/local/OZfMjm9b/items/9ND7TRCJ"],"itemData":{"id":86,"type":"article-journal","container-title":"Environmental Management","DOI":"10.1007/s00267-010-9566-3","ISSN":"0364-152X, 1432-1009","issue":"6","journalAbbreviation":"Environmental Management","language":"en","license":"http://www.springer.com/tdm","page":"931-940","source":"DOI.org (Crossref)","title":"How Socio-Economic Conditions Influence Forest Policy Development in Central and South-East Europe","volume":"46","author":[{"family":"Vuletić","given":"Dijana"},{"family":"Potočić","given":"Nenad"},{"family":"Krajter","given":"Silvija"},{"family":"Seletković","given":"Ivan"},{"family":"Fürst","given":"Christine"},{"family":"Makeschin","given":"Franz"},{"family":"Galić","given":"Zoran"},{"family":"Lorz","given":"Carsten"},{"family":"Matijašič","given":"Dragan"},{"family":"Zupanič","given":"Matjaž"},{"family":"Simončič","given":"Primož"},{"family":"Vacik","given":"Harald"}],"issued":{"date-parts":[["2010",12]]}}}],"schema":"https://github.com/citation-style-language/schema/raw/master/csl-citation.json"} </w:instrText>
      </w:r>
      <w:r w:rsidR="009F480A">
        <w:fldChar w:fldCharType="separate"/>
      </w:r>
      <w:r w:rsidR="00064492" w:rsidRPr="00064492">
        <w:rPr>
          <w:color w:val="000000"/>
          <w:vertAlign w:val="superscript"/>
          <w:lang w:val="en-GB"/>
        </w:rPr>
        <w:t>39</w:t>
      </w:r>
      <w:r w:rsidR="009F480A">
        <w:fldChar w:fldCharType="end"/>
      </w:r>
      <w:ins w:id="86" w:author="MASSARO Emanuele (JRC-ISPRA)" w:date="2025-04-08T10:22:00Z">
        <w:r w:rsidR="00AF2AC5">
          <w:t>. Conversely, negative trends were prevalent in Southeast Asia, Middle Africa, and South America, indicating an increasing spatial separation between human populations and forests. This separation aligns with well-documented land-use changes in these regions, including large-scale deforestation for agricultural expansion</w:t>
        </w:r>
      </w:ins>
      <w:r w:rsidR="009F480A">
        <w:fldChar w:fldCharType="begin"/>
      </w:r>
      <w:r w:rsidR="00064492">
        <w:instrText xml:space="preserve"> ADDIN ZOTERO_ITEM CSL_CITATION {"citationID":"a7oqqua5d","properties":{"formattedCitation":"\\super 40\\nosupersub{}","plainCitation":"40","noteIndex":0},"citationItems":[{"id":87,"uris":["http://zotero.org/users/local/OZfMjm9b/items/TU9FWHVL"],"itemData":{"id":87,"type":"article-journal","abstract":"Mapping global deforestation patterns\n            \n              Forest loss is being driven by various factors, including commodity production, forestry, agriculture, wildfire, and urbanization. Curtis\n              et al.\n              used high-resolution Google Earth imagery to map and classify global forest loss since 2001. Just over a quarter of global forest loss is due to deforestation through permanent land use change for the production of commodities, including beef, soy, palm oil, and wood fiber. Despite regional differences and efforts by governments, conservationists, and corporations to stem the losses, the overall rate of commodity-driven deforestation has not declined since 2001.\n            \n            \n              Science\n              , this issue p.\n              1108\n            \n          , \n            A high-resolution global map enables a classification of the main drivers of forest loss.\n          , \n            Global maps of forest loss depict the scale and magnitude of forest disturbance, yet companies, governments, and nongovernmental organizations need to distinguish permanent conversion (i.e., deforestation) from temporary loss from forestry or wildfire. Using satellite imagery, we developed a forest loss classification model to determine a spatial attribution of forest disturbance to the dominant drivers of land cover and land use change over the period 2001 to 2015. Our results indicate that 27% of global forest loss can be attributed to deforestation through permanent land use change for commodity production. The remaining areas maintained the same land use over 15 years; in those areas, loss was attributed to forestry (26%), shifting agriculture (24%), and wildfire (23%). Despite corporate commitments, the rate of commodity-driven deforestation has not declined. To end deforestation, companies must eliminate 5 million hectares of conversion from supply chains each year.","container-title":"Science","DOI":"10.1126/science.aau3445","ISSN":"0036-8075, 1095-9203","issue":"6407","journalAbbreviation":"Science","language":"en","page":"1108-1111","source":"DOI.org (Crossref)","title":"Classifying drivers of global forest loss","volume":"361","author":[{"family":"Curtis","given":"Philip G."},{"family":"Slay","given":"Christy M."},{"family":"Harris","given":"Nancy L."},{"family":"Tyukavina","given":"Alexandra"},{"family":"Hansen","given":"Matthew C."}],"issued":{"date-parts":[["2018",9,14]]}}}],"schema":"https://github.com/citation-style-language/schema/raw/master/csl-citation.json"} </w:instrText>
      </w:r>
      <w:r w:rsidR="009F480A">
        <w:fldChar w:fldCharType="separate"/>
      </w:r>
      <w:r w:rsidR="00064492" w:rsidRPr="00064492">
        <w:rPr>
          <w:color w:val="000000"/>
          <w:vertAlign w:val="superscript"/>
          <w:lang w:val="en-GB"/>
        </w:rPr>
        <w:t>40</w:t>
      </w:r>
      <w:r w:rsidR="009F480A">
        <w:fldChar w:fldCharType="end"/>
      </w:r>
      <w:ins w:id="87" w:author="MASSARO Emanuele (JRC-ISPRA)" w:date="2025-04-08T10:22:00Z">
        <w:r w:rsidR="00AF2AC5">
          <w:t>, urbanization in non-forested areas</w:t>
        </w:r>
      </w:ins>
      <w:r w:rsidR="009F480A">
        <w:fldChar w:fldCharType="begin"/>
      </w:r>
      <w:r w:rsidR="00064492">
        <w:instrText xml:space="preserve"> ADDIN ZOTERO_ITEM CSL_CITATION {"citationID":"a11o58krlih","properties":{"formattedCitation":"\\super 41\\nosupersub{}","plainCitation":"41","noteIndex":0},"citationItems":[{"id":89,"uris":["http://zotero.org/users/local/OZfMjm9b/items/2RBJRDUC"],"itemData":{"id":89,"type":"article-journal","abstract":"Significance\n            Urbanization’s contribution to land use change emerges as an important sustainability concern. Here, we demonstrate that projected urban area expansion will take place on some of the world’s most productive croplands, in particular in megaurban regions in Asia and Africa. This dynamic adds pressure to potentially strained future food systems and threatens livelihoods in vulnerable regions.\n          , \n            Urban expansion often occurs on croplands. However, there is little scientific understanding of how global patterns of future urban expansion will affect the world’s cultivated areas. Here, we combine spatially explicit projections of urban expansion with datasets on global croplands and crop yields. Our results show that urban expansion will result in a 1.8–2.4% loss of global croplands by 2030, with substantial regional disparities. About 80% of global cropland loss from urban expansion will take place in Asia and Africa. In both Asia and Africa, much of the cropland that will be lost is more than twice as productive as national averages. Asia will experience the highest absolute loss in cropland, whereas African countries will experience the highest percentage loss of cropland. Globally, the croplands that are likely to be lost were responsible for 3–4% of worldwide crop production in 2000. Urban expansion is expected to take place on cropland that is 1.77 times more productive than the global average. The loss of cropland is likely to be accompanied by other sustainability risks and threatens livelihoods, with diverging characteristics for different megaurban regions. Governance of urban area expansion thus emerges as a key area for securing livelihoods in the agrarian economies of the Global South.","container-title":"Proceedings of the National Academy of Sciences","DOI":"10.1073/pnas.1606036114","ISSN":"0027-8424, 1091-6490","issue":"34","journalAbbreviation":"Proc. Natl. Acad. Sci. U.S.A.","language":"en","page":"8939-8944","source":"DOI.org (Crossref)","title":"Future urban land expansion and implications for global croplands","volume":"114","author":[{"family":"Bren d’Amour","given":"Christopher"},{"family":"Reitsma","given":"Femke"},{"family":"Baiocchi","given":"Giovanni"},{"family":"Barthel","given":"Stephan"},{"family":"Güneralp","given":"Burak"},{"family":"Erb","given":"Karl-Heinz"},{"family":"Haberl","given":"Helmut"},{"family":"Creutzig","given":"Felix"},{"family":"Seto","given":"Karen C."}],"issued":{"date-parts":[["2017",8,22]]}}}],"schema":"https://github.com/citation-style-language/schema/raw/master/csl-citation.json"} </w:instrText>
      </w:r>
      <w:r w:rsidR="009F480A">
        <w:fldChar w:fldCharType="separate"/>
      </w:r>
      <w:r w:rsidR="00064492" w:rsidRPr="00064492">
        <w:rPr>
          <w:color w:val="000000"/>
          <w:vertAlign w:val="superscript"/>
          <w:lang w:val="en-GB"/>
        </w:rPr>
        <w:t>41</w:t>
      </w:r>
      <w:r w:rsidR="009F480A">
        <w:fldChar w:fldCharType="end"/>
      </w:r>
      <w:ins w:id="88" w:author="MASSARO Emanuele (JRC-ISPRA)" w:date="2025-04-08T10:22:00Z">
        <w:r w:rsidR="00AF2AC5">
          <w:t>, and population growth concentrated in urban centers distant from remaining forest fragments</w:t>
        </w:r>
      </w:ins>
      <w:r w:rsidR="009F480A">
        <w:fldChar w:fldCharType="begin"/>
      </w:r>
      <w:r w:rsidR="00064492">
        <w:instrText xml:space="preserve"> ADDIN ZOTERO_ITEM CSL_CITATION {"citationID":"a2bc2nkel6h","properties":{"formattedCitation":"\\super 42\\nosupersub{}","plainCitation":"42","noteIndex":0},"citationItems":[{"id":91,"uris":["http://zotero.org/users/local/OZfMjm9b/items/6J72EG3Q"],"itemData":{"id":91,"type":"article-journal","container-title":"Global Environmental Change","DOI":"10.1016/j.gloenvcha.2015.06.002","ISSN":"09593780","journalAbbreviation":"Global Environmental Change","language":"en","page":"48-58","source":"DOI.org (Crossref)","title":"Current trends of rubber plantation expansion may threaten biodiversity and livelihoods","volume":"34","author":[{"family":"Ahrends","given":"Antje"},{"family":"Hollingsworth","given":"Peter M."},{"family":"Ziegler","given":"Alan D."},{"family":"Fox","given":"Jefferson M."},{"family":"Chen","given":"Huafang"},{"family":"Su","given":"Yufang"},{"family":"Xu","given":"Jianchu"}],"issued":{"date-parts":[["2015",9]]}}}],"schema":"https://github.com/citation-style-language/schema/raw/master/csl-citation.json"} </w:instrText>
      </w:r>
      <w:r w:rsidR="009F480A">
        <w:fldChar w:fldCharType="separate"/>
      </w:r>
      <w:r w:rsidR="00064492" w:rsidRPr="00064492">
        <w:rPr>
          <w:color w:val="000000"/>
          <w:vertAlign w:val="superscript"/>
          <w:lang w:val="en-GB"/>
        </w:rPr>
        <w:t>42</w:t>
      </w:r>
      <w:r w:rsidR="009F480A">
        <w:fldChar w:fldCharType="end"/>
      </w:r>
      <w:ins w:id="89" w:author="MASSARO Emanuele (JRC-ISPRA)" w:date="2025-04-08T10:22:00Z">
        <w:r w:rsidR="00AF2AC5">
          <w:t>. The distributional analysis of FHN changes (Fig. 4) provides additional insight into regional disparities in human-forest proximity. In Southern Europe, FHN distributions shifted rightward, indicating that a greater proportion of the population lived closer to forests over time, consistent with observed forest expansion in abandoned rural areas</w:t>
        </w:r>
      </w:ins>
      <w:r w:rsidR="00113B6B">
        <w:fldChar w:fldCharType="begin"/>
      </w:r>
      <w:r w:rsidR="00064492">
        <w:instrText xml:space="preserve"> ADDIN ZOTERO_ITEM CSL_CITATION {"citationID":"atbmg8uud7","properties":{"formattedCitation":"\\super 43\\nosupersub{}","plainCitation":"43","noteIndex":0},"citationItems":[{"id":92,"uris":["http://zotero.org/users/local/OZfMjm9b/items/N8PECFTH"],"itemData":{"id":92,"type":"article-journal","container-title":"Agriculture, Ecosystems &amp; Environment","DOI":"10.1016/j.agee.2011.01.003","ISSN":"01678809","issue":"3-4","journalAbbreviation":"Agriculture, Ecosystems &amp; Environment","language":"en","license":"https://www.elsevier.com/tdm/userlicense/1.0/","page":"317-338","source":"DOI.org (Crossref)","title":"Hydrological and erosive consequences of farmland abandonment in Europe, with special reference to the Mediterranean region – A review","volume":"140","author":[{"family":"García-Ruiz","given":"José M."},{"family":"Lana-Renault","given":"Noemí"}],"issued":{"date-parts":[["2011",3]]}}}],"schema":"https://github.com/citation-style-language/schema/raw/master/csl-citation.json"} </w:instrText>
      </w:r>
      <w:r w:rsidR="00113B6B">
        <w:fldChar w:fldCharType="separate"/>
      </w:r>
      <w:r w:rsidR="00064492" w:rsidRPr="00064492">
        <w:rPr>
          <w:color w:val="000000"/>
          <w:vertAlign w:val="superscript"/>
          <w:lang w:val="en-GB"/>
        </w:rPr>
        <w:t>43</w:t>
      </w:r>
      <w:r w:rsidR="00113B6B">
        <w:fldChar w:fldCharType="end"/>
      </w:r>
      <w:ins w:id="90" w:author="MASSARO Emanuele (JRC-ISPRA)" w:date="2025-04-08T10:22:00Z">
        <w:r w:rsidR="00AF2AC5">
          <w:t xml:space="preserve"> and increasing preferences for forest-proximate living. In contrast, Southeast Asia exhibited a leftward shift, signifying an increasing spatial distance between human populations and forests. This pattern is consistent with research documenting rapid urbanization</w:t>
        </w:r>
      </w:ins>
      <w:r w:rsidR="00113B6B">
        <w:fldChar w:fldCharType="begin"/>
      </w:r>
      <w:r w:rsidR="00064492">
        <w:instrText xml:space="preserve"> ADDIN ZOTERO_ITEM CSL_CITATION {"citationID":"a28oibaj67s","properties":{"formattedCitation":"\\super 44\\nosupersub{}","plainCitation":"44","noteIndex":0},"citationItems":[{"id":95,"uris":["http://zotero.org/users/local/OZfMjm9b/items/DEC8NM3N"],"itemData":{"id":95,"type":"article-journal","container-title":"Environmental Research Letters","DOI":"10.1088/1748-9326/10/3/034002","ISSN":"1748-9326","issue":"3","journalAbbreviation":"Environ. Res. Lett.","page":"034002","source":"DOI.org (Crossref)","title":"A new urban landscape in East–Southeast Asia, 2000–2010","volume":"10","author":[{"family":"Schneider","given":"A"},{"family":"Mertes","given":"C M"},{"family":"Tatem","given":"A J"},{"family":"Tan","given":"B"},{"family":"Sulla-Menashe","given":"D"},{"family":"Graves","given":"S J"},{"family":"Patel","given":"N N"},{"family":"Horton","given":"J A"},{"family":"Gaughan","given":"A E"},{"family":"Rollo","given":"J T"},{"family":"Schelly","given":"I H"},{"family":"Stevens","given":"F R"},{"family":"Dastur","given":"A"}],"issued":{"date-parts":[["2015",3,1]]}}}],"schema":"https://github.com/citation-style-language/schema/raw/master/csl-citation.json"} </w:instrText>
      </w:r>
      <w:r w:rsidR="00113B6B">
        <w:fldChar w:fldCharType="separate"/>
      </w:r>
      <w:r w:rsidR="00064492" w:rsidRPr="00064492">
        <w:rPr>
          <w:color w:val="000000"/>
          <w:vertAlign w:val="superscript"/>
          <w:lang w:val="en-GB"/>
        </w:rPr>
        <w:t>44</w:t>
      </w:r>
      <w:r w:rsidR="00113B6B">
        <w:fldChar w:fldCharType="end"/>
      </w:r>
      <w:ins w:id="91" w:author="MASSARO Emanuele (JRC-ISPRA)" w:date="2025-04-08T10:22:00Z">
        <w:r w:rsidR="00AF2AC5">
          <w:t>, forest conversion to plantation agriculture</w:t>
        </w:r>
      </w:ins>
      <w:r w:rsidR="00113B6B">
        <w:fldChar w:fldCharType="begin"/>
      </w:r>
      <w:r w:rsidR="00064492">
        <w:instrText xml:space="preserve"> ADDIN ZOTERO_ITEM CSL_CITATION {"citationID":"a7na1ck0g5","properties":{"formattedCitation":"\\super 45\\nosupersub{}","plainCitation":"45","noteIndex":0},"citationItems":[{"id":97,"uris":["http://zotero.org/users/local/OZfMjm9b/items/TK9VGAYG"],"itemData":{"id":97,"type":"article-journal","container-title":"PLOS ONE","DOI":"10.1371/journal.pone.0159668","ISSN":"1932-6203","issue":"7","journalAbbreviation":"PLoS ONE","language":"en","page":"e0159668","source":"DOI.org (Crossref)","title":"The Impacts of Oil Palm on Recent Deforestation and Biodiversity Loss","volume":"11","author":[{"family":"Vijay","given":"Varsha"},{"family":"Pimm","given":"Stuart L."},{"family":"Jenkins","given":"Clinton N."},{"family":"Smith","given":"Sharon J."}],"editor":[{"family":"Anand","given":"Madhur"}],"issued":{"date-parts":[["2016",7,27]]}}}],"schema":"https://github.com/citation-style-language/schema/raw/master/csl-citation.json"} </w:instrText>
      </w:r>
      <w:r w:rsidR="00113B6B">
        <w:fldChar w:fldCharType="separate"/>
      </w:r>
      <w:r w:rsidR="00064492" w:rsidRPr="00064492">
        <w:rPr>
          <w:color w:val="000000"/>
          <w:vertAlign w:val="superscript"/>
          <w:lang w:val="en-GB"/>
        </w:rPr>
        <w:t>45</w:t>
      </w:r>
      <w:r w:rsidR="00113B6B">
        <w:fldChar w:fldCharType="end"/>
      </w:r>
      <w:ins w:id="92" w:author="MASSARO Emanuele (JRC-ISPRA)" w:date="2025-04-08T10:22:00Z">
        <w:r w:rsidR="00AF2AC5">
          <w:t>, and the concentration of population growth in coastal and peri-urban areas rather than forested regions</w:t>
        </w:r>
      </w:ins>
      <w:r w:rsidR="00AD4F9E">
        <w:fldChar w:fldCharType="begin"/>
      </w:r>
      <w:r w:rsidR="00064492">
        <w:instrText xml:space="preserve"> ADDIN ZOTERO_ITEM CSL_CITATION {"citationID":"a259v7ki8hn","properties":{"formattedCitation":"\\super 46\\nosupersub{}","plainCitation":"46","noteIndex":0},"citationItems":[{"id":99,"uris":["http://zotero.org/users/local/OZfMjm9b/items/MUQC597I"],"itemData":{"id":99,"type":"article-journal","container-title":"Environmental Research Letters","DOI":"10.1088/1748-9326/8/1/014025","ISSN":"1748-9326","issue":"1","journalAbbreviation":"Environ. Res. Lett.","license":"http://iopscience.iop.org/info/page/text-and-data-mining","page":"014025","source":"DOI.org (Crossref)","title":"Futures of global urban expansion: uncertainties and implications for biodiversity conservation","title-short":"Futures of global urban expansion","volume":"8","author":[{"family":"Güneralp","given":"B"},{"family":"Seto","given":"K C"}],"issued":{"date-parts":[["2013",3,1]]}}}],"schema":"https://github.com/citation-style-language/schema/raw/master/csl-citation.json"} </w:instrText>
      </w:r>
      <w:r w:rsidR="00AD4F9E">
        <w:fldChar w:fldCharType="separate"/>
      </w:r>
      <w:r w:rsidR="00064492" w:rsidRPr="00064492">
        <w:rPr>
          <w:color w:val="000000"/>
          <w:vertAlign w:val="superscript"/>
          <w:lang w:val="en-GB"/>
        </w:rPr>
        <w:t>46</w:t>
      </w:r>
      <w:r w:rsidR="00AD4F9E">
        <w:fldChar w:fldCharType="end"/>
      </w:r>
      <w:ins w:id="93" w:author="MASSARO Emanuele (JRC-ISPRA)" w:date="2025-04-08T10:22:00Z">
        <w:r w:rsidR="00AF2AC5">
          <w:t xml:space="preserve">. </w:t>
        </w:r>
      </w:ins>
    </w:p>
    <w:p w14:paraId="06AEBD5D" w14:textId="70963E0D" w:rsidR="00FA210C" w:rsidRDefault="00FA210C" w:rsidP="004B301A">
      <w:pPr>
        <w:pStyle w:val="mainTextAgain"/>
      </w:pPr>
      <w:r w:rsidRPr="00FA210C">
        <w:t xml:space="preserve">While the FHN metric provides valuable spatial insights into human-forest relationships, it is important to acknowledge several limitations. First, our analysis relies on remote sensing-based forest definitions that may not fully capture forest quality, degradation, or ecological functionality. Second, the FHN does not directly measure actual forest resource use or dependency by adjacent populations, which can vary significantly based on socioeconomic, cultural, and institutional factors. Looking beyond these limitations, the FHN framework has significant potential for broader applications beyond spatial proximity analysis. The metric can be integrated into more comprehensive assessments of bidirectional forest-human interactions by combining it with socioeconomic data, ecosystem service valuations, and governance indicators. Such integration would enable the FHN to contribute meaningfully to monitoring progress toward multiple Sustainable Development Goals (SDGs), particularly those related to poverty elimination (SDG 1), food security (SDG 2), health and wellbeing (SDG 3), clean water (SDG 6), climate action (SDG 13), and terrestrial ecosystems (SDG 15). For example, by overlaying </w:t>
      </w:r>
      <w:r w:rsidRPr="00FA210C">
        <w:lastRenderedPageBreak/>
        <w:t>FHN with poverty data, researchers could identify critical areas where forest conservation might impact vulnerable populations, enabling more equitable policy design. Similarly, combining FHN with biodiversity hotspot information could highlight priority zones for conservation that balance human needs with ecological imperatives. Future research should develop these integrative approaches to transform the FHN from a spatial proximity measure into a comprehensive tool for understanding and managing the complex, bidirectional interactions between forests and human societies in pursuit of sustainable development.</w:t>
      </w:r>
    </w:p>
    <w:p w14:paraId="6EA3557B" w14:textId="6695D6C2" w:rsidR="00AF2AC5" w:rsidRPr="00064492" w:rsidRDefault="00AF2AC5" w:rsidP="004B301A">
      <w:pPr>
        <w:pStyle w:val="mainTextAgain"/>
      </w:pPr>
      <w:ins w:id="94" w:author="MASSARO Emanuele (JRC-ISPRA)" w:date="2025-04-08T10:22:00Z">
        <w:r>
          <w:t>These findings emphasize the importance of spatially explicit assessments of human-forest proximity in understanding long-term land-use changes and their potential implications</w:t>
        </w:r>
      </w:ins>
      <w:r w:rsidR="00AD4F9E">
        <w:fldChar w:fldCharType="begin"/>
      </w:r>
      <w:r w:rsidR="00064492">
        <w:instrText xml:space="preserve"> ADDIN ZOTERO_ITEM CSL_CITATION {"citationID":"apt6jeqi98","properties":{"formattedCitation":"\\super 47\\nosupersub{}","plainCitation":"47","noteIndex":0},"citationItems":[{"id":101,"uris":["http://zotero.org/users/local/OZfMjm9b/items/Q7FBD5IP"],"itemData":{"id":101,"type":"article-journal","abstract":"Abstract\n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instrText>
      </w:r>
      <w:r w:rsidR="00AD4F9E">
        <w:fldChar w:fldCharType="separate"/>
      </w:r>
      <w:r w:rsidR="00064492" w:rsidRPr="00064492">
        <w:rPr>
          <w:color w:val="000000"/>
          <w:vertAlign w:val="superscript"/>
          <w:lang w:val="en-GB"/>
        </w:rPr>
        <w:t>47</w:t>
      </w:r>
      <w:r w:rsidR="00AD4F9E">
        <w:fldChar w:fldCharType="end"/>
      </w:r>
      <w:ins w:id="95" w:author="MASSARO Emanuele (JRC-ISPRA)" w:date="2025-04-08T10:22:00Z">
        <w:r>
          <w:t>. The observed global heterogeneity in FHN trends highlights the complex interplay between socioeconomic development, environmental policies, and demographic shifts in shaping human-forest relationships</w:t>
        </w:r>
      </w:ins>
      <w:r w:rsidR="00AD4F9E">
        <w:fldChar w:fldCharType="begin"/>
      </w:r>
      <w:r w:rsidR="00064492">
        <w:instrText xml:space="preserve"> ADDIN ZOTERO_ITEM CSL_CITATION {"citationID":"a2lell0tto1","properties":{"formattedCitation":"\\super 48\\nosupersub{}","plainCitation":"48","noteIndex":0},"citationItems":[{"id":105,"uris":["http://zotero.org/users/local/OZfMjm9b/items/4XA5E8TL"],"itemData":{"id":105,"type":"article-journal","container-title":"Ecology and Society","DOI":"10.5751/ES-05873-180226","ISSN":"1708-3087","issue":"2","journalAbbreviation":"E&amp;S","language":"en","page":"art26","source":"DOI.org (Crossref)","title":"Framing Sustainability in a Telecoupled World","volume":"18","author":[{"family":"Liu","given":"Jianguo"},{"family":"Hull","given":"Vanessa"},{"family":"Batistella","given":"Mateus"},{"family":"DeFries","given":"Ruth"},{"family":"Dietz","given":"Thomas"},{"family":"Fu","given":"Feng"},{"family":"Hertel","given":"Thomas W."},{"family":"Izaurralde","given":"R. Cesar"},{"family":"Lambin","given":"Eric F."},{"family":"Li","given":"Shuxin"},{"family":"Martinelli","given":"Luiz A."},{"family":"McConnell","given":"William J."},{"family":"Moran","given":"Emilio F."},{"family":"Naylor","given":"Rosamond"},{"family":"Ouyang","given":"Zhiyun"},{"family":"Polenske","given":"Karen R."},{"family":"Reenberg","given":"Anette"},{"family":"De Miranda Rocha","given":"Gilberto"},{"family":"Simmons","given":"Cynthia S."},{"family":"Verburg","given":"Peter H."},{"family":"Vitousek","given":"Peter M."},{"family":"Zhang","given":"Fusuo"},{"family":"Zhu","given":"Chunquan"}],"issued":{"date-parts":[["2013"]]}}}],"schema":"https://github.com/citation-style-language/schema/raw/master/csl-citation.json"} </w:instrText>
      </w:r>
      <w:r w:rsidR="00AD4F9E">
        <w:fldChar w:fldCharType="separate"/>
      </w:r>
      <w:r w:rsidR="00064492" w:rsidRPr="00064492">
        <w:rPr>
          <w:color w:val="000000"/>
          <w:vertAlign w:val="superscript"/>
          <w:lang w:val="en-GB"/>
        </w:rPr>
        <w:t>48</w:t>
      </w:r>
      <w:r w:rsidR="00AD4F9E">
        <w:fldChar w:fldCharType="end"/>
      </w:r>
      <w:ins w:id="96" w:author="MASSARO Emanuele (JRC-ISPRA)" w:date="2025-04-08T10:22:00Z">
        <w:r>
          <w:t>. Regions experiencing declining FHN values may face greater challenges in maintaining ecosystem service flows to human populations</w:t>
        </w:r>
      </w:ins>
      <w:r w:rsidR="00AD4F9E">
        <w:fldChar w:fldCharType="begin"/>
      </w:r>
      <w:r w:rsidR="00064492">
        <w:instrText xml:space="preserve"> ADDIN ZOTERO_ITEM CSL_CITATION {"citationID":"a2i2ack9tis","properties":{"formattedCitation":"\\super 49\\nosupersub{}","plainCitation":"49","noteIndex":0},"citationItems":[{"id":102,"uris":["http://zotero.org/users/local/OZfMjm9b/items/GVUEIMNF"],"itemData":{"id":102,"type":"article-journal","container-title":"Trends in Ecology &amp; Evolution","DOI":"10.1016/j.tree.2015.01.011","ISSN":"01695347","issue":"4","journalAbbreviation":"Trends in Ecology &amp; Evolution","language":"en","page":"190-198","source":"DOI.org (Crossref)","title":"Reframing landscape fragmentation's effects on ecosystem services","volume":"30","author":[{"family":"Mitchell","given":"Matthew G.E."},{"family":"Suarez-Castro","given":"Andrés F."},{"family":"Martinez-Harms","given":"Maria"},{"family":"Maron","given":"Martine"},{"family":"McAlpine","given":"Clive"},{"family":"Gaston","given":"Kevin J."},{"family":"Johansen","given":"Kasper"},{"family":"Rhodes","given":"Jonathan R."}],"issued":{"date-parts":[["2015",4]]}}}],"schema":"https://github.com/citation-style-language/schema/raw/master/csl-citation.json"} </w:instrText>
      </w:r>
      <w:r w:rsidR="00AD4F9E">
        <w:fldChar w:fldCharType="separate"/>
      </w:r>
      <w:r w:rsidR="00064492" w:rsidRPr="00064492">
        <w:rPr>
          <w:color w:val="000000"/>
          <w:vertAlign w:val="superscript"/>
          <w:lang w:val="en-GB"/>
        </w:rPr>
        <w:t>49</w:t>
      </w:r>
      <w:r w:rsidR="00AD4F9E">
        <w:fldChar w:fldCharType="end"/>
      </w:r>
      <w:ins w:id="97" w:author="MASSARO Emanuele (JRC-ISPRA)" w:date="2025-04-08T10:22:00Z">
        <w:r>
          <w:t>, while also potentially reducing anthropogenic pressures on remaining forest ecosystems</w:t>
        </w:r>
      </w:ins>
      <w:r w:rsidR="00AD4F9E">
        <w:fldChar w:fldCharType="begin"/>
      </w:r>
      <w:r w:rsidR="00064492">
        <w:instrText xml:space="preserve"> ADDIN ZOTERO_ITEM CSL_CITATION {"citationID":"armtbr5gcr","properties":{"formattedCitation":"\\super 50\\nosupersub{}","plainCitation":"50","noteIndex":0},"citationItems":[{"id":104,"uris":["http://zotero.org/users/local/OZfMjm9b/items/5JC54KGB"],"itemData":{"id":104,"type":"article-journal","container-title":"Global Environmental Change","DOI":"10.1016/j.gloenvcha.2004.11.001","ISSN":"09593780","issue":"1","journalAbbreviation":"Global Environmental Change","language":"en","license":"https://www.elsevier.com/tdm/userlicense/1.0/","page":"23-31","source":"DOI.org (Crossref)","title":"Forest transitions: towards a global understanding of land use change","title-short":"Forest transitions","volume":"15","author":[{"family":"Rudel","given":"Thomas K."},{"family":"Coomes","given":"Oliver T."},{"family":"Moran","given":"Emilio"},{"family":"Achard","given":"Frederic"},{"family":"Angelsen","given":"Arild"},{"family":"Xu","given":"Jianchu"},{"family":"Lambin","given":"Eric"}],"issued":{"date-parts":[["2005",4]]}}}],"schema":"https://github.com/citation-style-language/schema/raw/master/csl-citation.json"} </w:instrText>
      </w:r>
      <w:r w:rsidR="00AD4F9E">
        <w:fldChar w:fldCharType="separate"/>
      </w:r>
      <w:r w:rsidR="00064492" w:rsidRPr="00064492">
        <w:rPr>
          <w:color w:val="000000"/>
          <w:vertAlign w:val="superscript"/>
          <w:lang w:val="en-GB"/>
        </w:rPr>
        <w:t>50</w:t>
      </w:r>
      <w:r w:rsidR="00AD4F9E">
        <w:fldChar w:fldCharType="end"/>
      </w:r>
      <w:ins w:id="98" w:author="MASSARO Emanuele (JRC-ISPRA)" w:date="2025-04-08T10:22:00Z">
        <w:r>
          <w:t>. As we look to the future, the FHN can serve as a geospatial tool for researchers, policymakers, and conservationists in monitoring and assessing spatial trends in human-forest proximity. Future research should explore the socioeconomic and environmental drivers underlying the observed FHN patterns, as well as the implications of changing human-forest proximity for biodiversity conservation</w:t>
        </w:r>
      </w:ins>
      <w:r w:rsidR="00AD4F9E">
        <w:fldChar w:fldCharType="begin"/>
      </w:r>
      <w:r w:rsidR="00064492">
        <w:instrText xml:space="preserve"> ADDIN ZOTERO_ITEM CSL_CITATION {"citationID":"a1eavt1rnpu","properties":{"formattedCitation":"\\super 51\\nosupersub{}","plainCitation":"51","noteIndex":0},"citationItems":[{"id":107,"uris":["http://zotero.org/users/local/OZfMjm9b/items/WTJ7PEIL"],"itemData":{"id":107,"type":"article-journal","container-title":"Nature","DOI":"10.1038/nature14324","ISSN":"0028-0836, 1476-4687","issue":"7545","journalAbbreviation":"Nature","language":"en","page":"45-50","source":"DOI.org (Crossref)","title":"Global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W."},{"family":"Purvis","given":"Andy"}],"issued":{"date-parts":[["2015",4,2]]}}}],"schema":"https://github.com/citation-style-language/schema/raw/master/csl-citation.json"} </w:instrText>
      </w:r>
      <w:r w:rsidR="00AD4F9E">
        <w:fldChar w:fldCharType="separate"/>
      </w:r>
      <w:r w:rsidR="00064492" w:rsidRPr="00064492">
        <w:rPr>
          <w:color w:val="000000"/>
          <w:vertAlign w:val="superscript"/>
          <w:lang w:val="en-GB"/>
        </w:rPr>
        <w:t>51</w:t>
      </w:r>
      <w:r w:rsidR="00AD4F9E">
        <w:fldChar w:fldCharType="end"/>
      </w:r>
      <w:ins w:id="99" w:author="MASSARO Emanuele (JRC-ISPRA)" w:date="2025-04-08T10:22:00Z">
        <w:r>
          <w:t>, ecosystem service provision</w:t>
        </w:r>
      </w:ins>
      <w:r w:rsidR="00AD4F9E">
        <w:fldChar w:fldCharType="begin"/>
      </w:r>
      <w:r w:rsidR="00064492">
        <w:instrText xml:space="preserve"> ADDIN ZOTERO_ITEM CSL_CITATION {"citationID":"ajn7tefcol","properties":{"formattedCitation":"\\super 52\\nosupersub{}","plainCitation":"52","noteIndex":0},"citationItems":[{"id":108,"uris":["http://zotero.org/users/local/OZfMjm9b/items/6LFI66HW"],"itemData":{"id":108,"type":"article-journal","container-title":"Biodiversity and Conservation","DOI":"10.1007/s10531-017-1453-2","ISSN":"0960-3115, 1572-9710","issue":"13","journalAbbreviation":"Biodivers Conserv","language":"en","page":"3005-3035","source":"DOI.org (Crossref)","title":"Forest biodiversity, ecosystem functioning and the provision of ecosystem services","volume":"26","author":[{"family":"Brockerhoff","given":"Eckehard G."},{"family":"Barbaro","given":"Luc"},{"family":"Castagneyrol","given":"Bastien"},{"family":"Forrester","given":"David I."},{"family":"Gardiner","given":"Barry"},{"family":"González-Olabarria","given":"José Ramón"},{"family":"Lyver","given":"Phil O’B."},{"family":"Meurisse","given":"Nicolas"},{"family":"Oxbrough","given":"Anne"},{"family":"Taki","given":"Hisatomo"},{"family":"Thompson","given":"Ian D."},{"family":"Van Der Plas","given":"Fons"},{"family":"Jactel","given":"Hervé"}],"issued":{"date-parts":[["2017",12]]}}}],"schema":"https://github.com/citation-style-language/schema/raw/master/csl-citation.json"} </w:instrText>
      </w:r>
      <w:r w:rsidR="00AD4F9E">
        <w:fldChar w:fldCharType="separate"/>
      </w:r>
      <w:r w:rsidR="00064492" w:rsidRPr="00064492">
        <w:rPr>
          <w:color w:val="000000"/>
          <w:vertAlign w:val="superscript"/>
          <w:lang w:val="en-GB"/>
        </w:rPr>
        <w:t>52</w:t>
      </w:r>
      <w:r w:rsidR="00AD4F9E">
        <w:fldChar w:fldCharType="end"/>
      </w:r>
      <w:ins w:id="100" w:author="MASSARO Emanuele (JRC-ISPRA)" w:date="2025-04-08T10:22:00Z">
        <w:r>
          <w:t>, and human well-being</w:t>
        </w:r>
      </w:ins>
      <w:r w:rsidR="00AD4F9E">
        <w:fldChar w:fldCharType="begin"/>
      </w:r>
      <w:r w:rsidR="00064492">
        <w:instrText xml:space="preserve"> ADDIN ZOTERO_ITEM CSL_CITATION {"citationID":"a1s8m1cp309","properties":{"formattedCitation":"\\super 53\\nosupersub{}","plainCitation":"53","noteIndex":0},"citationItems":[{"id":110,"uris":["http://zotero.org/users/local/OZfMjm9b/items/78WVP3UT"],"itemData":{"id":110,"type":"article-journal","abstract":"We provide consensus on the benefits of nature experience for mental health, and a model for integrating them into urban design.\n          , \n            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Advances","DOI":"10.1126/sciadv.aax0903","ISSN":"2375-2548","issue":"7","journalAbbreviation":"Sci. Adv.","language":"en","page":"eaax0903","source":"DOI.org (Crossref)","title":"Nature and mental health: An ecosystem service perspective","title-short":"Nature and mental health","volume":"5","author":[{"family":"Bratman","given":"Gregory N."},{"family":"Anderson","given":"Christopher B."},{"family":"Berman","given":"Marc G."},{"family":"Cochran","given":"Bobby"},{"family":"De Vries","given":"Sjerp"},{"family":"Flanders","given":"Jon"},{"family":"Folke","given":"Carl"},{"family":"Frumkin","given":"Howard"},{"family":"Gross","given":"James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R."},{"family":"Van Den Bosch","given":"Matilda"},{"family":"Wheeler","given":"Benedict W."},{"family":"White","given":"Mathew P."},{"family":"Zheng","given":"Hua"},{"family":"Daily","given":"Gretchen C."}],"issued":{"date-parts":[["2019",7,5]]}}}],"schema":"https://github.com/citation-style-language/schema/raw/master/csl-citation.json"} </w:instrText>
      </w:r>
      <w:r w:rsidR="00AD4F9E">
        <w:fldChar w:fldCharType="separate"/>
      </w:r>
      <w:r w:rsidR="00064492" w:rsidRPr="00064492">
        <w:rPr>
          <w:color w:val="000000"/>
          <w:vertAlign w:val="superscript"/>
          <w:lang w:val="en-GB"/>
        </w:rPr>
        <w:t>53</w:t>
      </w:r>
      <w:r w:rsidR="00AD4F9E">
        <w:fldChar w:fldCharType="end"/>
      </w:r>
      <w:ins w:id="101" w:author="MASSARO Emanuele (JRC-ISPRA)" w:date="2025-04-08T10:22:00Z">
        <w:r>
          <w:t>. Ensuring a sustainable balance between human presence and forest ecosystems will be crucial for maintaining environmental integrity and long-term landscape resilience in a rapidly changing world.</w:t>
        </w:r>
      </w:ins>
    </w:p>
    <w:p w14:paraId="2C943E0E" w14:textId="12AA402C" w:rsidR="331209CF" w:rsidDel="00D72689" w:rsidRDefault="009E0492" w:rsidP="12032517">
      <w:pPr>
        <w:pStyle w:val="mainText"/>
        <w:rPr>
          <w:del w:id="102" w:author="MASSARO Emanuele (JRC-ISPRA)" w:date="2025-04-07T14:11:00Z"/>
          <w:rFonts w:ascii="Aptos Display" w:eastAsia="Aptos Display" w:hAnsi="Aptos Display" w:cs="Aptos Display"/>
        </w:rPr>
      </w:pPr>
      <w:del w:id="103" w:author="MASSARO Emanuele (JRC-ISPRA)" w:date="2025-04-08T10:21:00Z">
        <w:r w:rsidDel="00AF2AC5">
          <w:rPr>
            <w:rFonts w:cs="Times New Roman"/>
            <w:vertAlign w:val="superscript"/>
            <w:lang w:val="en-GB"/>
          </w:rPr>
          <w:delText>26272829</w:delText>
        </w:r>
      </w:del>
      <w:del w:id="104" w:author="MASSARO Emanuele (JRC-ISPRA)" w:date="2025-04-07T14:11:00Z">
        <w:r w:rsidR="331209CF"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del>
      <w:r w:rsidR="00D107B9">
        <w:rPr>
          <w:rFonts w:eastAsia="Times New Roman" w:cs="Times New Roman"/>
        </w:rPr>
        <w:instrText xml:space="preserve"> ADDIN ZOTERO_ITEM CSL_CITATION {"citationID":"ac71udp8ck","properties":{"formattedCitation":"\\uldash{\\super 1\\nosupersub{}}","plainCitation":"","noteIndex":0},"citationItems":[{"id":77,"uris":["http://zotero.org/users/local/OZfMjm9b/items/Z2IKU3HV"],"itemData":{"id":77,"type":"article-journal","container-title":"Nature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instrText>
      </w:r>
      <w:del w:id="105" w:author="MASSARO Emanuele (JRC-ISPRA)" w:date="2025-04-07T14:11:00Z">
        <w:r w:rsidR="008E6E87" w:rsidDel="00D72689">
          <w:rPr>
            <w:rFonts w:eastAsia="Times New Roman" w:cs="Times New Roman"/>
            <w:color w:val="000000" w:themeColor="text1"/>
            <w:lang w:val="en-GB"/>
          </w:rPr>
          <w:fldChar w:fldCharType="separate"/>
        </w:r>
        <w:r w:rsidR="008E6E87" w:rsidRPr="00D107B9" w:rsidDel="00D72689">
          <w:rPr>
            <w:rFonts w:ascii="Aptos Display" w:hAnsiTheme="majorHAnsi" w:cs="Times New Roman"/>
            <w:color w:val="000000"/>
            <w:sz w:val="32"/>
            <w:vertAlign w:val="superscript"/>
          </w:rPr>
          <w:delText>25</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1975 to 1,121,000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km\n              2\n              in 2013. Land cover change intensities within 10</w:delInstrText>
        </w:r>
        <w:r w:rsidR="00795267" w:rsidDel="00D72689">
          <w:rPr>
            <w:rFonts w:ascii="Arial" w:eastAsia="Times New Roman" w:hAnsi="Arial" w:cs="Arial"/>
            <w:color w:val="000000" w:themeColor="text1"/>
            <w:lang w:val="en-GB"/>
          </w:rPr>
          <w:delInstrText> </w:delInstrText>
        </w:r>
        <w:r w:rsidR="00795267" w:rsidDel="00D72689">
          <w:rPr>
            <w:rFonts w:eastAsia="Times New Roman" w:cs="Times New Roman"/>
            <w:color w:val="000000" w:themeColor="text1"/>
            <w:lang w:val="en-GB"/>
          </w:rPr>
          <w:delInstrText xml:space="preserve">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331209CF"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331209CF"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331209CF"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106" w:author="MASSARO Emanuele (JRC-ISPRA)" w:date="2025-04-07T14:11:00Z"/>
        </w:rPr>
      </w:pPr>
      <w:del w:id="107"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108" w:author="MASSARO Emanuele (JRC-ISPRA)" w:date="2025-04-07T14:11:00Z"/>
        </w:rPr>
      </w:pPr>
      <w:del w:id="109"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110" w:author="MASSARO Emanuele (JRC-ISPRA)" w:date="2025-04-07T14:11:00Z"/>
        </w:rPr>
      </w:pPr>
      <w:del w:id="111"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112" w:author="MASSARO Emanuele (JRC-ISPRA)" w:date="2025-04-07T14:11:00Z"/>
        </w:rPr>
      </w:pPr>
      <w:del w:id="113"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Decades of research in ecology have generated myriad concepts for the appropriate management of these landscapes. Yet, these concepts are often contradictory and apply at different spatial scales, making the design of biodiversity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friendly landscapes challenging. Here, we combine concepts with empirical support to design optimal landscape scenarios for forest</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natural treed elements (e.g. vegetation corridors). Importantly, the patches should be embedded in a high</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modified landscapes for forest biodiversity conservation","volume":"23","author":[{"family":"Arroyo</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Rodríguez","given":"Víctor"},{"family":"Fahrig","given":"Lenore"},{"family":"Tabarelli","given":"Marcelo"},{"family":"Watling","given":"James I."},{"family":"Tischendorf","given":"Lutz"},{"family":"Benchimol","given":"Maíra"},{"family":"Cazetta","given":"Eliana"},{"family":"Faria","given":"Deborah"},{"family":"Leal","given":"Inara R."},{"family":"Melo","given":"Felipe P. L."},{"family":"Morante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Filho","given":"Jose C."},{"family":"Santos","given":"Bráulio A."},{"family":"Arasa</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Gisbert","given":"Ricard"},{"family":"Arce</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Peña","given":"Norma"},{"family":"Cervantes</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López","given":"Martín J."},{"family":"Cudney</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Valenzuela","given":"Sabine"},{"family":"Galán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Acedo","given":"Carmen"},{"family":"San</w:delInstrText>
        </w:r>
        <w:r w:rsidR="00F920B5" w:rsidDel="00D72689">
          <w:rPr>
            <w:rFonts w:ascii="Cambria Math" w:eastAsia="Times New Roman" w:hAnsi="Cambria Math" w:cs="Cambria Math"/>
            <w:color w:val="000000" w:themeColor="text1"/>
            <w:lang w:val="en-GB"/>
          </w:rPr>
          <w:delInstrText>‐</w:delInstrText>
        </w:r>
        <w:r w:rsidR="00F920B5" w:rsidDel="00D72689">
          <w:rPr>
            <w:rFonts w:eastAsia="Times New Roman" w:cs="Times New Roman"/>
            <w:color w:val="000000" w:themeColor="text1"/>
            <w:lang w:val="en-GB"/>
          </w:rPr>
          <w:delInstrText xml:space="preserve">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BD3F4AD" w14:textId="2E003F8C" w:rsidR="00E14015" w:rsidRDefault="380EF4FD" w:rsidP="00274798">
      <w:pPr>
        <w:pStyle w:val="mainTextAgain"/>
        <w:rPr>
          <w:ins w:id="114" w:author="MASSARO Emanuele (JRC-ISPRA)" w:date="2025-04-08T10:16:00Z"/>
        </w:rPr>
      </w:pPr>
      <w:r w:rsidRPr="147BA12E">
        <w:t xml:space="preserve">This study </w:t>
      </w:r>
      <w:r w:rsidR="00242DF5">
        <w:t xml:space="preserve">combines population and </w:t>
      </w:r>
      <w:r w:rsidRPr="147BA12E">
        <w:t xml:space="preserve">land use data. </w:t>
      </w:r>
      <w:r w:rsidR="00242DF5">
        <w:t xml:space="preserve">We took the </w:t>
      </w:r>
      <w:r w:rsidRPr="147BA12E">
        <w:t>population layer from the EU Global Human Settlement Layer (GHSL)</w:t>
      </w:r>
      <w:r w:rsidR="006B64B7">
        <w:fldChar w:fldCharType="begin"/>
      </w:r>
      <w:r w:rsidR="00AF2AC5">
        <w:instrText xml:space="preserve"> ADDIN ZOTERO_ITEM CSL_CITATION {"citationID":"6FtaVr0r","properties":{"formattedCitation":"\\super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dataset</w:t>
      </w:r>
      <w:r w:rsidR="006B64B7">
        <w:fldChar w:fldCharType="begin"/>
      </w:r>
      <w:r w:rsidR="00AF2AC5">
        <w:instrText xml:space="preserve"> ADDIN ZOTERO_ITEM CSL_CITATION {"citationID":"KmqLvybB","properties":{"formattedCitation":"\\super 29\\nosupersub{}","plainCitation":"29","noteIndex":0},"citationItems":[{"id":"XXoAqS0A/pwVUOyL5","uris":["http://zotero.org/users/local/75HuZQAn/items/54Z6KWIX","http://zotero.org/users/3544650/items/54Z6KWIX"],"itemData":{"id":10,"type":"article-journal","abstract":"This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D81452" w:rsidRPr="00D81452">
        <w:rPr>
          <w:color w:val="000000"/>
          <w:vertAlign w:val="superscript"/>
          <w:lang w:val="en-GB"/>
        </w:rPr>
        <w:t>29</w:t>
      </w:r>
      <w:r w:rsidR="006B64B7">
        <w:fldChar w:fldCharType="end"/>
      </w:r>
      <w:r w:rsidRPr="147BA12E">
        <w:t>. We use</w:t>
      </w:r>
      <w:r w:rsidR="00AE38BA">
        <w:t>d</w:t>
      </w:r>
      <w:r w:rsidRPr="147BA12E">
        <w:t xml:space="preserve"> the GUIDOS toolbox</w:t>
      </w:r>
      <w:r w:rsidR="0000005D">
        <w:fldChar w:fldCharType="begin"/>
      </w:r>
      <w:r w:rsidR="00064492">
        <w:instrText xml:space="preserve"> ADDIN ZOTERO_ITEM CSL_CITATION {"citationID":"OR5B4sZT","properties":{"formattedCitation":"\\super 54\\nosupersub{}","plainCitation":"54","noteIndex":0},"citationItems":[{"id":"XXoAqS0A/pbQdkV5a","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064492" w:rsidRPr="00064492">
        <w:rPr>
          <w:color w:val="000000"/>
          <w:vertAlign w:val="superscript"/>
          <w:lang w:val="en-GB"/>
        </w:rPr>
        <w:t>54</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w:t>
      </w:r>
    </w:p>
    <w:p w14:paraId="180999CE" w14:textId="7AAFE89E" w:rsidR="00E14015" w:rsidRDefault="00274798" w:rsidP="00274798">
      <w:pPr>
        <w:pStyle w:val="mainTextAgain"/>
        <w:rPr>
          <w:ins w:id="115" w:author="MASSARO Emanuele (JRC-ISPRA)" w:date="2025-04-08T10:15:00Z"/>
        </w:rPr>
      </w:pPr>
      <w:r>
        <w:t>To achieve this, we employ</w:t>
      </w:r>
      <w:r w:rsidR="00AE38BA">
        <w:t>ed</w:t>
      </w:r>
      <w:r>
        <w:t xml:space="preserve"> a moving window approach with a window size of 50 km by 50 km. This method allow</w:t>
      </w:r>
      <w:r w:rsidR="00AE38BA">
        <w:t>ed</w:t>
      </w:r>
      <w:r>
        <w:t xml:space="preserve"> us to compute spatially explicit metrics that capture</w:t>
      </w:r>
      <w:r w:rsidR="00AE38BA">
        <w:t>d</w:t>
      </w:r>
      <w:r>
        <w:t xml:space="preserve"> the interaction </w:t>
      </w:r>
      <w:r>
        <w:lastRenderedPageBreak/>
        <w:t xml:space="preserve">between forest area and population across the landscape. </w:t>
      </w:r>
      <w:ins w:id="116" w:author="MASSARO Emanuele (JRC-ISPRA)" w:date="2025-04-08T10:16:00Z">
        <w:r w:rsidR="00E14015">
          <w:t xml:space="preserve"> </w:t>
        </w:r>
      </w:ins>
      <w:ins w:id="117" w:author="MASSARO Emanuele (JRC-ISPRA)" w:date="2025-04-08T10:15:00Z">
        <w:r w:rsidR="00E14015" w:rsidRPr="00E14015">
          <w:t>This moving window technique is commonly used in landscape ecology and spatial analysis to capture multi-scale patterns and processes across heterogeneous landscapes</w:t>
        </w:r>
      </w:ins>
      <w:r w:rsidR="00E14015">
        <w:fldChar w:fldCharType="begin"/>
      </w:r>
      <w:r w:rsidR="00064492">
        <w:instrText xml:space="preserve"> ADDIN ZOTERO_ITEM CSL_CITATION {"citationID":"a1f1ac5afc0","properties":{"formattedCitation":"\\super 55\\nosupersub{}","plainCitation":"55","noteIndex":0},"citationItems":[{"id":76,"uris":["http://zotero.org/users/local/OZfMjm9b/items/GK6EQ2N2"],"itemData":{"id":76,"type":"article-journal","container-title":"International Journal of Applied Earth Observation and Geoinformation","DOI":"10.1016/j.jag.2015.09.010","ISSN":"15698432","journalAbbreviation":"International Journal of Applied Earth Observation and Geoinformation","language":"en","page":"205-216","source":"DOI.org (Crossref)","title":"A computational framework for generalized moving windows and its application to landscape pattern analysis","volume":"44","author":[{"family":"Hagen-Zanker","given":"Alex"}],"issued":{"date-parts":[["2016",2]]}}}],"schema":"https://github.com/citation-style-language/schema/raw/master/csl-citation.json"} </w:instrText>
      </w:r>
      <w:r w:rsidR="00E14015">
        <w:fldChar w:fldCharType="separate"/>
      </w:r>
      <w:r w:rsidR="00064492" w:rsidRPr="00064492">
        <w:rPr>
          <w:color w:val="000000"/>
          <w:vertAlign w:val="superscript"/>
          <w:lang w:val="en-GB"/>
        </w:rPr>
        <w:t>55</w:t>
      </w:r>
      <w:r w:rsidR="00E14015">
        <w:fldChar w:fldCharType="end"/>
      </w:r>
      <w:ins w:id="118" w:author="MASSARO Emanuele (JRC-ISPRA)" w:date="2025-04-08T10:15:00Z">
        <w:r w:rsidR="00E14015" w:rsidRPr="00E14015">
          <w:t>. We selected the 50 km × 50 km window size as an optimal compromise between fine-scale detail and computational efficiency, aligning with similar spatial analyses in global land-use studies</w:t>
        </w:r>
        <w:r w:rsidR="00E14015">
          <w:t>.</w:t>
        </w:r>
        <w:r w:rsidR="00E14015" w:rsidRPr="00E14015">
          <w:t xml:space="preserve"> Within each window, we computed metrics using a neighborhood function that considers all pixels within the defined window, allowing us to capture spatial relationships beyond administrative boundaries. This approach is particularly suitable for analyzing human-forest interactions as it accounts for the spatial influence of forests that extends beyond their immediate boundaries. The moving window method allows us to quantify spatial patterns at a consistent scale across diverse landscapes, facilitating global comparisons while maintaining sensitivity to regional variations in human-forest distributions.</w:t>
        </w:r>
      </w:ins>
    </w:p>
    <w:p w14:paraId="6679741A" w14:textId="1D4CD935" w:rsidR="00BE1111" w:rsidRDefault="00274798" w:rsidP="00274798">
      <w:pPr>
        <w:pStyle w:val="mainTextAgain"/>
      </w:pPr>
      <w:r>
        <w:t>Specifically, we calculate</w:t>
      </w:r>
      <w:r w:rsidR="00AE38BA">
        <w:t>d</w:t>
      </w:r>
      <w:r>
        <w:t xml:space="preserve"> three key metrics within each win</w:t>
      </w:r>
      <w:r w:rsidR="00B21592">
        <w:t xml:space="preserve">dow: Forest Area per </w:t>
      </w:r>
      <w:r w:rsidR="00E75D8B">
        <w:t>Person</w:t>
      </w:r>
      <w:r w:rsidR="00AE38BA">
        <w:t xml:space="preserve"> </w:t>
      </w:r>
      <w:r w:rsidR="00B21592">
        <w:t>(FA</w:t>
      </w:r>
      <w:r w:rsidR="00E75D8B">
        <w:t>P</w:t>
      </w:r>
      <w:r>
        <w:t>), Forest Proxim</w:t>
      </w:r>
      <w:r w:rsidR="00AE38BA">
        <w:t>ate</w:t>
      </w:r>
      <w:r>
        <w:t xml:space="preserve"> People (FPP)</w:t>
      </w:r>
      <w:r w:rsidR="00AE38BA">
        <w:t>,</w:t>
      </w:r>
      <w:r w:rsidR="00B21592">
        <w:t xml:space="preserve"> and the new Forest Human Nexus (FHN)</w:t>
      </w:r>
      <w:r w:rsidR="00AE38BA">
        <w:t xml:space="preserve"> indicator</w:t>
      </w:r>
      <w:r w:rsidR="00B21592">
        <w:t>. The FA</w:t>
      </w:r>
      <w:r w:rsidR="00E75D8B">
        <w:t xml:space="preserve">P </w:t>
      </w:r>
      <w:r>
        <w:t xml:space="preserve">metric </w:t>
      </w:r>
      <w:r w:rsidR="00B21592">
        <w:t>is the sum of</w:t>
      </w:r>
      <w:r>
        <w:t xml:space="preserve"> the total fo</w:t>
      </w:r>
      <w:r w:rsidR="00B21592">
        <w:t xml:space="preserve">rest area within the window divided </w:t>
      </w:r>
      <w:r>
        <w:t xml:space="preserve">by the total population of the window's constituent pixels. </w:t>
      </w:r>
      <w:r w:rsidR="003F07B1">
        <w:t xml:space="preserve">The </w:t>
      </w:r>
      <w:r w:rsidR="00AE38BA">
        <w:t xml:space="preserve">number of </w:t>
      </w:r>
      <w:r w:rsidR="003F07B1">
        <w:t xml:space="preserve">FPP </w:t>
      </w:r>
      <w:r w:rsidR="00AE38BA">
        <w:t xml:space="preserve">is </w:t>
      </w:r>
      <w:r>
        <w:t xml:space="preserve">the </w:t>
      </w:r>
      <w:r w:rsidR="00AE38BA">
        <w:t xml:space="preserve">number of </w:t>
      </w:r>
      <w:r>
        <w:t xml:space="preserve">people living </w:t>
      </w:r>
      <w:r w:rsidR="00AE38BA">
        <w:t xml:space="preserve">within </w:t>
      </w:r>
      <w:r>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the window. </w:t>
      </w:r>
      <w:r>
        <w:t>Additionally,</w:t>
      </w:r>
      <w:r w:rsidR="00A60137">
        <w:t xml:space="preserve"> we aggregated the</w:t>
      </w:r>
      <w:r>
        <w:t xml:space="preserve"> data obtained from these computations at continental, regional, and country levels, enabling broader-scale analyses and comparisons that </w:t>
      </w:r>
      <w:r w:rsidR="004A486C">
        <w:t xml:space="preserve">could </w:t>
      </w:r>
      <w:r>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projections to 2025 and 2030.</w:t>
      </w:r>
      <w:r w:rsidR="002935A6">
        <w:t xml:space="preserve"> The dataset is available online (</w:t>
      </w:r>
      <w:hyperlink r:id="rId15"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w:t>
      </w:r>
      <w:proofErr w:type="spellStart"/>
      <w:r w:rsidRPr="00ED11A4">
        <w:t>HIstoric</w:t>
      </w:r>
      <w:proofErr w:type="spellEnd"/>
      <w:r w:rsidRPr="00ED11A4">
        <w:t xml:space="preserve"> Land Dynamics Assessment+) global dataset on annual land use/cover change between 1960 and 2019 at 1 km spatial resolution. It is </w:t>
      </w:r>
      <w:r w:rsidRPr="00ED11A4">
        <w:lastRenderedPageBreak/>
        <w:t>based on a data-driven reconstruction approach and integrates multiple open data streams (from high-resolution remote sensing, long-term land use reconstructions and statistics). It covers six generic land use/cover categories: 1: Urban areas, 2: Cropland, 3: Pasture/rangeland, 4: Forest, 5: Unmanaged grass/shrubland, 6: Sparse/no vegetation. The dataset is available o</w:t>
      </w:r>
      <w:r w:rsidR="002935A6">
        <w:t>nline (</w:t>
      </w:r>
      <w:hyperlink r:id="rId16"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694403AB" w:rsidR="00832E47" w:rsidRPr="00501E64" w:rsidRDefault="002E3E59" w:rsidP="00A3319F">
      <w:pPr>
        <w:pStyle w:val="mainTextAgain"/>
      </w:pPr>
      <w:r w:rsidRPr="00501E64">
        <w:rPr>
          <w:b/>
        </w:rPr>
        <w:t>Limitations</w:t>
      </w:r>
      <w:r w:rsidRPr="00501E64">
        <w:t xml:space="preserve">: </w:t>
      </w:r>
      <w:ins w:id="119" w:author="MASSARO Emanuele (JRC-ISPRA)" w:date="2025-04-08T10:12:00Z">
        <w:r w:rsidR="00A3319F">
          <w:t xml:space="preserve">While the HILDA+ dataset provided a robust framework for our analysis, several limitations should be considered. First, the integration of multiple datasets with varying spatial </w:t>
        </w:r>
        <w:r w:rsidR="00A3319F">
          <w:lastRenderedPageBreak/>
          <w:t>and temporal resolutions introduces uncertainties. The harmonization process may sacrifice finer details and create discrepancies in land use/cover classification. Second, HILDA+ relies on a static base year (2015) for initial classification, which may not accurately reflect recent forest dynamics. Changes are modeled based on historical trends that may not capture emerging land use patterns.</w:t>
        </w:r>
      </w:ins>
      <w:ins w:id="120" w:author="MASSARO Emanuele (JRC-ISPRA)" w:date="2025-04-08T10:13:00Z">
        <w:r w:rsidR="00A3319F">
          <w:t xml:space="preserve"> </w:t>
        </w:r>
      </w:ins>
      <w:ins w:id="121" w:author="MASSARO Emanuele (JRC-ISPRA)" w:date="2025-04-08T10:12:00Z">
        <w:r w:rsidR="00A3319F">
          <w:t>Additionally, remote sensing data inherently contains errors due to atmospheric conditions, sensor limitations, and misclassification issues that affect forest mapping accuracy. Forest definition variability represents another significant source of uncertainty. The HILDA+ dataset follows FAO forest definitions based on tree height, canopy cover, and minimum area thresholds, but alternative definitions emphasizing different structural characteristics, ecological functions, or land-use practices exist</w:t>
        </w:r>
      </w:ins>
      <w:r w:rsidR="00A3319F">
        <w:fldChar w:fldCharType="begin"/>
      </w:r>
      <w:r w:rsidR="00064492">
        <w:instrText xml:space="preserve"> ADDIN ZOTERO_ITEM CSL_CITATION {"citationID":"ae9q6veii2","properties":{"formattedCitation":"\\super 56\\nosupersub{}","plainCitation":"56","noteIndex":0},"citationItems":[{"id":74,"uris":["http://zotero.org/users/local/OZfMjm9b/items/TB38357X"],"itemData":{"id":74,"type":"article-journal","container-title":"Ambio","DOI":"10.1007/s13280-016-0772-y","ISSN":"0044-7447, 1654-7209","issue":"5","journalAbbreviation":"Ambio","language":"en","page":"538-550","source":"DOI.org (Crossref)","title":"When is a forest a forest? Forest concepts and definitions in the era of forest and landscape restoration","title-short":"When is a forest a forest?","volume":"45","author":[{"family":"Chazdon","given":"Robin L."},{"family":"Brancalion","given":"Pedro H. S."},{"family":"Laestadius","given":"Lars"},{"family":"Bennett-Curry","given":"Aoife"},{"family":"Buckingham","given":"Kathleen"},{"family":"Kumar","given":"Chetan"},{"family":"Moll-Rocek","given":"Julian"},{"family":"Vieira","given":"Ima Célia Guimarães"},{"family":"Wilson","given":"Sarah Jane"}],"issued":{"date-parts":[["2016",9]]}}}],"schema":"https://github.com/citation-style-language/schema/raw/master/csl-citation.json"} </w:instrText>
      </w:r>
      <w:r w:rsidR="00A3319F">
        <w:fldChar w:fldCharType="separate"/>
      </w:r>
      <w:r w:rsidR="00064492" w:rsidRPr="00064492">
        <w:rPr>
          <w:color w:val="000000"/>
          <w:vertAlign w:val="superscript"/>
          <w:lang w:val="en-GB"/>
        </w:rPr>
        <w:t>56</w:t>
      </w:r>
      <w:r w:rsidR="00A3319F">
        <w:fldChar w:fldCharType="end"/>
      </w:r>
      <w:ins w:id="122" w:author="MASSARO Emanuele (JRC-ISPRA)" w:date="2025-04-08T10:12:00Z">
        <w:r w:rsidR="00A3319F">
          <w:t>. These definitional differences can significantly impact forest area estimates and consequently affect FPP numbers and spatial pattern</w:t>
        </w:r>
      </w:ins>
      <w:ins w:id="123" w:author="MASSARO Emanuele (JRC-ISPRA)" w:date="2025-04-08T10:14:00Z">
        <w:r w:rsidR="00A3319F">
          <w:t>s.</w:t>
        </w:r>
      </w:ins>
      <w:ins w:id="124" w:author="MASSARO Emanuele (JRC-ISPRA)" w:date="2025-04-08T10:12:00Z">
        <w:r w:rsidR="00A3319F">
          <w:t xml:space="preserve"> For example, definitions with higher canopy cover thresholds would identify fewer forested areas, potentially underestimating FPP values, while more inclusive definitions might overestimate forest proximity relationships.</w:t>
        </w:r>
      </w:ins>
      <w:ins w:id="125" w:author="MASSARO Emanuele (JRC-ISPRA)" w:date="2025-04-08T10:13:00Z">
        <w:r w:rsidR="00A3319F">
          <w:t xml:space="preserve"> </w:t>
        </w:r>
      </w:ins>
      <w:ins w:id="126" w:author="MASSARO Emanuele (JRC-ISPRA)" w:date="2025-04-08T10:12:00Z">
        <w:r w:rsidR="00A3319F">
          <w:t>Furthermore, HILDA+ does not differentiate between natural forests and plantations, which have distinct ecological characteristics and human-forest interaction patterns. These various sources of uncertainty should be carefully considered when interpreting our results and when comparing our FPP estimates with those from other studies and datasets.</w:t>
        </w:r>
      </w:ins>
      <w:del w:id="127" w:author="MASSARO Emanuele (JRC-ISPRA)" w:date="2025-04-08T10:12:00Z">
        <w:r w:rsidRPr="00501E64" w:rsidDel="00A3319F">
          <w:delText>While the HILDA+ dataset offer</w:delText>
        </w:r>
        <w:r w:rsidR="00D6420C" w:rsidDel="00A3319F">
          <w:delText>ed</w:delText>
        </w:r>
        <w:r w:rsidRPr="00501E64" w:rsidDel="00A3319F">
          <w:delText xml:space="preserve"> a robust framework for analyzing forest cover, there are </w:delText>
        </w:r>
        <w:r w:rsidR="00501E64" w:rsidDel="00A3319F">
          <w:delText>several limitations to consider.</w:delText>
        </w:r>
        <w:r w:rsidR="00975169" w:rsidDel="00A3319F">
          <w:delText xml:space="preserve"> </w:delText>
        </w:r>
        <w:r w:rsidR="00E915E8" w:rsidRPr="00E915E8" w:rsidDel="00A3319F">
          <w:delText>The integration of multiple datasets with varying spatial and temporal resolutions can introduce uncertainties. Harmonizing these datasets may lead to the loss of finer details and potential discrepancies in land use/cover classification.</w:delText>
        </w:r>
        <w:r w:rsidR="00E915E8" w:rsidDel="00A3319F">
          <w:delText xml:space="preserve"> </w:delText>
        </w:r>
        <w:r w:rsidR="00975169" w:rsidRPr="00975169" w:rsidDel="00A3319F">
          <w:delText xml:space="preserve">The use of a static base year (2015) for the initial classification may not </w:delText>
        </w:r>
        <w:r w:rsidR="009C69CF" w:rsidDel="00A3319F">
          <w:delText xml:space="preserve">accurately </w:delText>
        </w:r>
        <w:r w:rsidR="00975169" w:rsidRPr="00975169" w:rsidDel="00A3319F">
          <w:delText>reflect recent changes in forest cover dynamics. Subsequent changes are modeled based on historical trends, which may not capture new developments or shifts in land use patterns.</w:delText>
        </w:r>
        <w:r w:rsidR="00975169" w:rsidDel="00A3319F">
          <w:delText xml:space="preserve"> Moreover, r</w:delText>
        </w:r>
        <w:r w:rsidR="00975169" w:rsidRPr="00975169" w:rsidDel="00A3319F">
          <w:delText>emote sensing data are subject to errors due to atmospheric conditions, sensor limitations, and misclassifications. These uncertainties can affect the accuracy of forest cover mapping and change detection.</w:delText>
        </w:r>
      </w:del>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proofErr w:type="spellStart"/>
      <w:r w:rsidRPr="12032517">
        <w:rPr>
          <w:i/>
          <w:iCs/>
        </w:rPr>
        <w:t>FA</w:t>
      </w:r>
      <w:r w:rsidR="00F5156E">
        <w:rPr>
          <w:i/>
          <w:iCs/>
        </w:rPr>
        <w:t>P</w:t>
      </w:r>
      <w:r w:rsidR="0036103A">
        <w:rPr>
          <w:i/>
          <w:iCs/>
          <w:vertAlign w:val="subscript"/>
        </w:rPr>
        <w:t>w</w:t>
      </w:r>
      <w:proofErr w:type="spellEnd"/>
      <w:r>
        <w:t xml:space="preserve"> is defined by the above equation where </w:t>
      </w:r>
      <w:proofErr w:type="spellStart"/>
      <w:r>
        <w:t>P</w:t>
      </w:r>
      <w:r w:rsidRPr="12032517">
        <w:rPr>
          <w:vertAlign w:val="subscript"/>
        </w:rPr>
        <w:t>j</w:t>
      </w:r>
      <w:proofErr w:type="spellEnd"/>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lastRenderedPageBreak/>
        <w:t xml:space="preserve">Distance to forest </w:t>
      </w:r>
    </w:p>
    <w:p w14:paraId="64BD398D" w14:textId="069DAF1F" w:rsidR="147BA12E" w:rsidRDefault="00BE1111" w:rsidP="00CF0CF4">
      <w:pPr>
        <w:pStyle w:val="mainTextAgain"/>
      </w:pPr>
      <w:r>
        <w:t>We used GUIDOS toolbox</w:t>
      </w:r>
      <w:r>
        <w:fldChar w:fldCharType="begin"/>
      </w:r>
      <w:r w:rsidR="00064492">
        <w:instrText xml:space="preserve"> ADDIN ZOTERO_ITEM CSL_CITATION {"citationID":"jRtAsHrA","properties":{"formattedCitation":"\\super 54\\nosupersub{}","plainCitation":"54","noteIndex":0},"citationItems":[{"id":"XXoAqS0A/pbQdkV5a","uris":["http://zotero.org/users/local/75HuZQAn/items/YQNKGI74","http://zotero.org/users/3544650/items/YQNKGI74"],"itemData":{"id":42,"type":"article-journal","abstract":"Ecologists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064492" w:rsidRPr="00064492">
        <w:rPr>
          <w:color w:val="000000"/>
          <w:vertAlign w:val="superscript"/>
          <w:lang w:val="en-GB"/>
        </w:rPr>
        <w:t>54</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128"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50km x 50km resolution data. In each window, we computed FPP as the number of persons living </w:t>
      </w:r>
      <w:r w:rsidR="00E401FD">
        <w:t>with</w:t>
      </w:r>
      <w:r>
        <w:t>in a given distance to the forest.</w:t>
      </w:r>
      <w:ins w:id="129" w:author="MASSARO Emanuele (JRC-ISPRA)" w:date="2025-04-07T14:11:00Z">
        <w:r w:rsidR="00D72689">
          <w:t xml:space="preserve"> </w:t>
        </w:r>
      </w:ins>
    </w:p>
    <w:p w14:paraId="60473806" w14:textId="4E8714E6" w:rsidR="00D72689" w:rsidRDefault="00D72689" w:rsidP="00D72689">
      <w:pPr>
        <w:pStyle w:val="mainText"/>
        <w:rPr>
          <w:ins w:id="130" w:author="MASSARO Emanuele (JRC-ISPRA)" w:date="2025-04-07T14:12:00Z"/>
          <w:rFonts w:eastAsia="Times New Roman" w:cs="Times New Roman"/>
          <w:color w:val="000000" w:themeColor="text1"/>
          <w:lang w:val="en-GB"/>
        </w:rPr>
      </w:pPr>
      <w:ins w:id="131"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 xml:space="preserve">defined </w:t>
        </w:r>
        <w:proofErr w:type="gramStart"/>
        <w:r>
          <w:t>as:</w:t>
        </w:r>
        <w:r>
          <w:rPr>
            <w:rFonts w:eastAsia="Times New Roman" w:cs="Times New Roman"/>
            <w:color w:val="000000" w:themeColor="text1"/>
            <w:lang w:val="en-GB"/>
          </w:rPr>
          <w:t>.</w:t>
        </w:r>
        <w:proofErr w:type="gramEnd"/>
        <w:r>
          <w:rPr>
            <w:rFonts w:eastAsia="Times New Roman" w:cs="Times New Roman"/>
            <w:color w:val="000000" w:themeColor="text1"/>
            <w:lang w:val="en-GB"/>
          </w:rPr>
          <w:t xml:space="preserve"> </w:t>
        </w:r>
      </w:ins>
    </w:p>
    <w:p w14:paraId="284DB9E1" w14:textId="77777777" w:rsidR="00D72689" w:rsidRDefault="00000000" w:rsidP="00D72689">
      <w:pPr>
        <w:pStyle w:val="mainText"/>
        <w:rPr>
          <w:ins w:id="132" w:author="MASSARO Emanuele (JRC-ISPRA)" w:date="2025-04-07T14:11:00Z"/>
          <w:rFonts w:eastAsia="Times New Roman" w:cs="Times New Roman"/>
          <w:color w:val="000000" w:themeColor="text1"/>
          <w:lang w:val="en-GB"/>
        </w:rPr>
      </w:pPr>
      <m:oMath>
        <m:acc>
          <m:accPr>
            <m:chr m:val="̅"/>
            <m:ctrlPr>
              <w:ins w:id="133" w:author="MASSARO Emanuele (JRC-ISPRA)" w:date="2025-04-07T14:11:00Z">
                <w:rPr>
                  <w:rFonts w:ascii="Cambria Math" w:eastAsia="Times New Roman" w:hAnsi="Cambria Math" w:cs="Times New Roman"/>
                  <w:i/>
                  <w:color w:val="000000" w:themeColor="text1"/>
                  <w:lang w:val="en-GB"/>
                </w:rPr>
              </w:ins>
            </m:ctrlPr>
          </m:accPr>
          <m:e>
            <m:r>
              <w:ins w:id="134"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35" w:author="MASSARO Emanuele (JRC-ISPRA)" w:date="2025-04-07T14:11:00Z">
                <w:rPr>
                  <w:rFonts w:ascii="Cambria Math" w:eastAsia="Times New Roman" w:hAnsi="Cambria Math" w:cs="Times New Roman"/>
                  <w:i/>
                  <w:color w:val="000000" w:themeColor="text1"/>
                  <w:lang w:val="en-GB"/>
                </w:rPr>
              </w:ins>
            </m:ctrlPr>
          </m:dPr>
          <m:e>
            <m:r>
              <w:ins w:id="136" w:author="MASSARO Emanuele (JRC-ISPRA)" w:date="2025-04-07T14:11:00Z">
                <w:rPr>
                  <w:rFonts w:ascii="Cambria Math" w:eastAsia="Times New Roman" w:hAnsi="Cambria Math" w:cs="Times New Roman"/>
                  <w:color w:val="000000" w:themeColor="text1"/>
                  <w:lang w:val="en-GB"/>
                </w:rPr>
                <m:t>%</m:t>
              </w:ins>
            </m:r>
          </m:e>
        </m:d>
        <m:r>
          <w:ins w:id="137" w:author="MASSARO Emanuele (JRC-ISPRA)" w:date="2025-04-07T14:11:00Z">
            <w:rPr>
              <w:rFonts w:ascii="Cambria Math" w:eastAsia="Times New Roman" w:hAnsi="Cambria Math" w:cs="Times New Roman"/>
              <w:color w:val="000000" w:themeColor="text1"/>
              <w:lang w:val="en-GB"/>
            </w:rPr>
            <m:t>=100*(</m:t>
          </w:ins>
        </m:r>
        <m:acc>
          <m:accPr>
            <m:chr m:val="̅"/>
            <m:ctrlPr>
              <w:ins w:id="138" w:author="MASSARO Emanuele (JRC-ISPRA)" w:date="2025-04-07T14:11:00Z">
                <w:rPr>
                  <w:rFonts w:ascii="Cambria Math" w:eastAsia="Times New Roman" w:hAnsi="Cambria Math" w:cs="Times New Roman"/>
                  <w:i/>
                  <w:color w:val="000000" w:themeColor="text1"/>
                  <w:lang w:val="en-GB"/>
                </w:rPr>
              </w:ins>
            </m:ctrlPr>
          </m:accPr>
          <m:e>
            <m:r>
              <w:ins w:id="139" w:author="MASSARO Emanuele (JRC-ISPRA)" w:date="2025-04-07T14:11:00Z">
                <w:rPr>
                  <w:rFonts w:ascii="Cambria Math" w:eastAsia="Times New Roman" w:hAnsi="Cambria Math" w:cs="Times New Roman"/>
                  <w:color w:val="000000" w:themeColor="text1"/>
                  <w:lang w:val="en-GB"/>
                </w:rPr>
                <m:t>FPP</m:t>
              </w:ins>
            </m:r>
          </m:e>
        </m:acc>
        <m:d>
          <m:dPr>
            <m:ctrlPr>
              <w:ins w:id="140" w:author="MASSARO Emanuele (JRC-ISPRA)" w:date="2025-04-07T14:11:00Z">
                <w:rPr>
                  <w:rFonts w:ascii="Cambria Math" w:eastAsia="Times New Roman" w:hAnsi="Cambria Math" w:cs="Times New Roman"/>
                  <w:i/>
                  <w:color w:val="000000" w:themeColor="text1"/>
                  <w:lang w:val="en-GB"/>
                </w:rPr>
              </w:ins>
            </m:ctrlPr>
          </m:dPr>
          <m:e>
            <m:r>
              <w:ins w:id="141" w:author="MASSARO Emanuele (JRC-ISPRA)" w:date="2025-04-07T14:11:00Z">
                <w:rPr>
                  <w:rFonts w:ascii="Cambria Math" w:eastAsia="Times New Roman" w:hAnsi="Cambria Math" w:cs="Times New Roman"/>
                  <w:color w:val="000000" w:themeColor="text1"/>
                  <w:lang w:val="en-GB"/>
                </w:rPr>
                <m:t>2020</m:t>
              </w:ins>
            </m:r>
          </m:e>
        </m:d>
        <m:r>
          <w:ins w:id="142" w:author="MASSARO Emanuele (JRC-ISPRA)" w:date="2025-04-07T14:11:00Z">
            <w:rPr>
              <w:rFonts w:ascii="Cambria Math" w:eastAsia="Times New Roman" w:hAnsi="Cambria Math" w:cs="Times New Roman"/>
              <w:color w:val="000000" w:themeColor="text1"/>
              <w:lang w:val="en-GB"/>
            </w:rPr>
            <m:t>-</m:t>
          </w:ins>
        </m:r>
        <m:acc>
          <m:accPr>
            <m:chr m:val="̅"/>
            <m:ctrlPr>
              <w:ins w:id="143" w:author="MASSARO Emanuele (JRC-ISPRA)" w:date="2025-04-07T14:11:00Z">
                <w:rPr>
                  <w:rFonts w:ascii="Cambria Math" w:eastAsia="Times New Roman" w:hAnsi="Cambria Math" w:cs="Times New Roman"/>
                  <w:i/>
                  <w:color w:val="000000" w:themeColor="text1"/>
                  <w:lang w:val="en-GB"/>
                </w:rPr>
              </w:ins>
            </m:ctrlPr>
          </m:accPr>
          <m:e>
            <m:r>
              <w:ins w:id="144" w:author="MASSARO Emanuele (JRC-ISPRA)" w:date="2025-04-07T14:11:00Z">
                <w:rPr>
                  <w:rFonts w:ascii="Cambria Math" w:eastAsia="Times New Roman" w:hAnsi="Cambria Math" w:cs="Times New Roman"/>
                  <w:color w:val="000000" w:themeColor="text1"/>
                  <w:lang w:val="en-GB"/>
                </w:rPr>
                <m:t>FPP</m:t>
              </w:ins>
            </m:r>
          </m:e>
        </m:acc>
        <m:d>
          <m:dPr>
            <m:ctrlPr>
              <w:ins w:id="145" w:author="MASSARO Emanuele (JRC-ISPRA)" w:date="2025-04-07T14:11:00Z">
                <w:rPr>
                  <w:rFonts w:ascii="Cambria Math" w:eastAsia="Times New Roman" w:hAnsi="Cambria Math" w:cs="Times New Roman"/>
                  <w:i/>
                  <w:color w:val="000000" w:themeColor="text1"/>
                  <w:lang w:val="en-GB"/>
                </w:rPr>
              </w:ins>
            </m:ctrlPr>
          </m:dPr>
          <m:e>
            <m:r>
              <w:ins w:id="146" w:author="MASSARO Emanuele (JRC-ISPRA)" w:date="2025-04-07T14:11:00Z">
                <w:rPr>
                  <w:rFonts w:ascii="Cambria Math" w:eastAsia="Times New Roman" w:hAnsi="Cambria Math" w:cs="Times New Roman"/>
                  <w:color w:val="000000" w:themeColor="text1"/>
                  <w:lang w:val="en-GB"/>
                </w:rPr>
                <m:t>1975</m:t>
              </w:ins>
            </m:r>
          </m:e>
        </m:d>
        <m:r>
          <w:ins w:id="147" w:author="MASSARO Emanuele (JRC-ISPRA)" w:date="2025-04-07T14:11:00Z">
            <w:rPr>
              <w:rFonts w:ascii="Cambria Math" w:eastAsia="Times New Roman" w:hAnsi="Cambria Math" w:cs="Times New Roman"/>
              <w:color w:val="000000" w:themeColor="text1"/>
              <w:lang w:val="en-GB"/>
            </w:rPr>
            <m:t>)/</m:t>
          </w:ins>
        </m:r>
        <m:acc>
          <m:accPr>
            <m:chr m:val="̅"/>
            <m:ctrlPr>
              <w:ins w:id="148" w:author="MASSARO Emanuele (JRC-ISPRA)" w:date="2025-04-07T14:11:00Z">
                <w:rPr>
                  <w:rFonts w:ascii="Cambria Math" w:eastAsia="Times New Roman" w:hAnsi="Cambria Math" w:cs="Times New Roman"/>
                  <w:i/>
                  <w:color w:val="000000" w:themeColor="text1"/>
                  <w:lang w:val="en-GB"/>
                </w:rPr>
              </w:ins>
            </m:ctrlPr>
          </m:accPr>
          <m:e>
            <m:r>
              <w:ins w:id="149" w:author="MASSARO Emanuele (JRC-ISPRA)" w:date="2025-04-07T14:11:00Z">
                <w:rPr>
                  <w:rFonts w:ascii="Cambria Math" w:eastAsia="Times New Roman" w:hAnsi="Cambria Math" w:cs="Times New Roman"/>
                  <w:color w:val="000000" w:themeColor="text1"/>
                  <w:lang w:val="en-GB"/>
                </w:rPr>
                <m:t>FPP</m:t>
              </w:ins>
            </m:r>
          </m:e>
        </m:acc>
        <m:d>
          <m:dPr>
            <m:ctrlPr>
              <w:ins w:id="150" w:author="MASSARO Emanuele (JRC-ISPRA)" w:date="2025-04-07T14:11:00Z">
                <w:rPr>
                  <w:rFonts w:ascii="Cambria Math" w:eastAsia="Times New Roman" w:hAnsi="Cambria Math" w:cs="Times New Roman"/>
                  <w:i/>
                  <w:color w:val="000000" w:themeColor="text1"/>
                  <w:lang w:val="en-GB"/>
                </w:rPr>
              </w:ins>
            </m:ctrlPr>
          </m:dPr>
          <m:e>
            <m:r>
              <w:ins w:id="151" w:author="MASSARO Emanuele (JRC-ISPRA)" w:date="2025-04-07T14:11:00Z">
                <w:rPr>
                  <w:rFonts w:ascii="Cambria Math" w:eastAsia="Times New Roman" w:hAnsi="Cambria Math" w:cs="Times New Roman"/>
                  <w:color w:val="000000" w:themeColor="text1"/>
                  <w:lang w:val="en-GB"/>
                </w:rPr>
                <m:t>1975</m:t>
              </w:ins>
            </m:r>
          </m:e>
        </m:d>
      </m:oMath>
      <w:ins w:id="152" w:author="MASSARO Emanuele (JRC-ISPRA)" w:date="2025-04-07T14:11:00Z">
        <w:r w:rsidR="00D72689">
          <w:rPr>
            <w:rFonts w:eastAsia="Times New Roman" w:cs="Times New Roman"/>
            <w:color w:val="000000" w:themeColor="text1"/>
            <w:lang w:val="en-GB"/>
          </w:rPr>
          <w:t xml:space="preserve"> </w:t>
        </w:r>
      </w:ins>
    </w:p>
    <w:p w14:paraId="48E0B3EC" w14:textId="77777777" w:rsidR="00D72689" w:rsidRDefault="00D72689" w:rsidP="00D72689">
      <w:pPr>
        <w:pStyle w:val="mainText"/>
        <w:rPr>
          <w:ins w:id="153" w:author="MASSARO Emanuele (JRC-ISPRA)" w:date="2025-04-07T14:11:00Z"/>
          <w:rFonts w:eastAsia="Times New Roman" w:cs="Times New Roman"/>
          <w:color w:val="000000" w:themeColor="text1"/>
          <w:lang w:val="en-GB"/>
        </w:rPr>
      </w:pPr>
      <w:ins w:id="154" w:author="MASSARO Emanuele (JRC-ISPRA)" w:date="2025-04-07T14:11:00Z">
        <w:r>
          <w:rPr>
            <w:rFonts w:eastAsia="Times New Roman" w:cs="Times New Roman"/>
            <w:color w:val="000000" w:themeColor="text1"/>
            <w:lang w:val="en-GB"/>
          </w:rPr>
          <w:t xml:space="preserve">where </w:t>
        </w:r>
      </w:ins>
      <m:oMath>
        <m:acc>
          <m:accPr>
            <m:chr m:val="̅"/>
            <m:ctrlPr>
              <w:ins w:id="155" w:author="MASSARO Emanuele (JRC-ISPRA)" w:date="2025-04-07T14:11:00Z">
                <w:rPr>
                  <w:rFonts w:ascii="Cambria Math" w:eastAsia="Times New Roman" w:hAnsi="Cambria Math" w:cs="Times New Roman"/>
                  <w:i/>
                  <w:color w:val="000000" w:themeColor="text1"/>
                  <w:lang w:val="en-GB"/>
                </w:rPr>
              </w:ins>
            </m:ctrlPr>
          </m:accPr>
          <m:e>
            <m:r>
              <w:ins w:id="156" w:author="MASSARO Emanuele (JRC-ISPRA)" w:date="2025-04-07T14:11:00Z">
                <w:rPr>
                  <w:rFonts w:ascii="Cambria Math" w:eastAsia="Times New Roman" w:hAnsi="Cambria Math" w:cs="Times New Roman"/>
                  <w:color w:val="000000" w:themeColor="text1"/>
                  <w:lang w:val="en-GB"/>
                </w:rPr>
                <m:t>FPP</m:t>
              </w:ins>
            </m:r>
          </m:e>
        </m:acc>
        <m:d>
          <m:dPr>
            <m:ctrlPr>
              <w:ins w:id="157" w:author="MASSARO Emanuele (JRC-ISPRA)" w:date="2025-04-07T14:11:00Z">
                <w:rPr>
                  <w:rFonts w:ascii="Cambria Math" w:eastAsia="Times New Roman" w:hAnsi="Cambria Math" w:cs="Times New Roman"/>
                  <w:i/>
                  <w:color w:val="000000" w:themeColor="text1"/>
                  <w:lang w:val="en-GB"/>
                </w:rPr>
              </w:ins>
            </m:ctrlPr>
          </m:dPr>
          <m:e>
            <m:r>
              <w:ins w:id="158" w:author="MASSARO Emanuele (JRC-ISPRA)" w:date="2025-04-07T14:11:00Z">
                <w:rPr>
                  <w:rFonts w:ascii="Cambria Math" w:eastAsia="Times New Roman" w:hAnsi="Cambria Math" w:cs="Times New Roman"/>
                  <w:color w:val="000000" w:themeColor="text1"/>
                  <w:lang w:val="en-GB"/>
                </w:rPr>
                <m:t>year</m:t>
              </w:ins>
            </m:r>
          </m:e>
        </m:d>
        <m:r>
          <w:ins w:id="159" w:author="MASSARO Emanuele (JRC-ISPRA)" w:date="2025-04-07T14:11:00Z">
            <w:rPr>
              <w:rFonts w:ascii="Cambria Math" w:eastAsia="Times New Roman" w:hAnsi="Cambria Math" w:cs="Times New Roman"/>
              <w:color w:val="000000" w:themeColor="text1"/>
              <w:lang w:val="en-GB"/>
            </w:rPr>
            <m:t>=FPP(year)/P(year)</m:t>
          </w:ins>
        </m:r>
      </m:oMath>
      <w:ins w:id="160"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161"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lastRenderedPageBreak/>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xml:space="preserve">, the </w:t>
      </w:r>
      <w:proofErr w:type="spellStart"/>
      <w:r w:rsidR="00D46C77">
        <w:t>FHN</w:t>
      </w:r>
      <w:r w:rsidR="00D46C77" w:rsidRPr="00D46C77">
        <w:rPr>
          <w:vertAlign w:val="subscript"/>
        </w:rPr>
        <w:t>w</w:t>
      </w:r>
      <w:proofErr w:type="spellEnd"/>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w:t>
      </w:r>
      <w:proofErr w:type="spellStart"/>
      <w:r>
        <w:t>i</w:t>
      </w:r>
      <w:proofErr w:type="spellEnd"/>
      <w:r>
        <w:t xml:space="preserve">)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 xml:space="preserve">Positive values indicate that the FHN distribution has shifted to the right, suggesting an increase in human proximity to forests, while negative values indicate a leftward shift, representing a </w:t>
      </w:r>
      <w:r w:rsidRPr="12032517">
        <w:rPr>
          <w:rFonts w:eastAsia="Times New Roman" w:cs="Times New Roman"/>
          <w:color w:val="000000" w:themeColor="text1"/>
        </w:rPr>
        <w:lastRenderedPageBreak/>
        <w:t>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37E1A8EF"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17" w:history="1">
        <w:r w:rsidR="00D107B9" w:rsidRPr="00D84BC6">
          <w:rPr>
            <w:rStyle w:val="Hyperlink"/>
          </w:rPr>
          <w:t>https://github.com/emanuelemassaro/Forest_Human_Nexus</w:t>
        </w:r>
      </w:hyperlink>
      <w:r w:rsidR="00D107B9">
        <w:t>)</w:t>
      </w:r>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0495CE25" w14:textId="77777777" w:rsidR="00064492" w:rsidRPr="00064492" w:rsidRDefault="00AF2AC5" w:rsidP="00064492">
      <w:pPr>
        <w:pStyle w:val="Bibliography"/>
        <w:rPr>
          <w:rFonts w:cs="Times New Roman"/>
          <w:color w:val="000000"/>
          <w:lang w:val="en-GB"/>
        </w:rPr>
      </w:pPr>
      <w:r>
        <w:fldChar w:fldCharType="begin"/>
      </w:r>
      <w:r w:rsidR="00064492">
        <w:instrText xml:space="preserve"> ADDIN ZOTERO_BIBL {"uncited":[],"omitted":[],"custom":[]} CSL_BIBLIOGRAPHY </w:instrText>
      </w:r>
      <w:r>
        <w:fldChar w:fldCharType="separate"/>
      </w:r>
      <w:r w:rsidR="00064492" w:rsidRPr="00064492">
        <w:rPr>
          <w:rFonts w:cs="Times New Roman"/>
          <w:color w:val="000000"/>
          <w:lang w:val="en-GB"/>
        </w:rPr>
        <w:t>1.</w:t>
      </w:r>
      <w:r w:rsidR="00064492" w:rsidRPr="00064492">
        <w:rPr>
          <w:rFonts w:cs="Times New Roman"/>
          <w:color w:val="000000"/>
          <w:lang w:val="en-GB"/>
        </w:rPr>
        <w:tab/>
        <w:t xml:space="preserve">Nesha, K. </w:t>
      </w:r>
      <w:r w:rsidR="00064492" w:rsidRPr="00064492">
        <w:rPr>
          <w:rFonts w:cs="Times New Roman"/>
          <w:i/>
          <w:iCs/>
          <w:color w:val="000000"/>
          <w:lang w:val="en-GB"/>
        </w:rPr>
        <w:t>et al.</w:t>
      </w:r>
      <w:r w:rsidR="00064492" w:rsidRPr="00064492">
        <w:rPr>
          <w:rFonts w:cs="Times New Roman"/>
          <w:color w:val="000000"/>
          <w:lang w:val="en-GB"/>
        </w:rPr>
        <w:t xml:space="preserve"> An assessment of data sources, data quality and changes in national forest monitoring capacities in the Global Forest Resources Assessment 2005–2020. </w:t>
      </w:r>
      <w:r w:rsidR="00064492" w:rsidRPr="00064492">
        <w:rPr>
          <w:rFonts w:cs="Times New Roman"/>
          <w:i/>
          <w:iCs/>
          <w:color w:val="000000"/>
          <w:lang w:val="en-GB"/>
        </w:rPr>
        <w:t>Environ. Res. Lett.</w:t>
      </w:r>
      <w:r w:rsidR="00064492" w:rsidRPr="00064492">
        <w:rPr>
          <w:rFonts w:cs="Times New Roman"/>
          <w:color w:val="000000"/>
          <w:lang w:val="en-GB"/>
        </w:rPr>
        <w:t xml:space="preserve"> </w:t>
      </w:r>
      <w:r w:rsidR="00064492" w:rsidRPr="00064492">
        <w:rPr>
          <w:rFonts w:cs="Times New Roman"/>
          <w:b/>
          <w:bCs/>
          <w:color w:val="000000"/>
          <w:lang w:val="en-GB"/>
        </w:rPr>
        <w:t>16</w:t>
      </w:r>
      <w:r w:rsidR="00064492" w:rsidRPr="00064492">
        <w:rPr>
          <w:rFonts w:cs="Times New Roman"/>
          <w:color w:val="000000"/>
          <w:lang w:val="en-GB"/>
        </w:rPr>
        <w:t>, 054029 (2021).</w:t>
      </w:r>
    </w:p>
    <w:p w14:paraId="021225A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w:t>
      </w:r>
      <w:r w:rsidRPr="00064492">
        <w:rPr>
          <w:rFonts w:cs="Times New Roman"/>
          <w:color w:val="000000"/>
          <w:lang w:val="en-GB"/>
        </w:rPr>
        <w:tab/>
        <w:t xml:space="preserve">Ameray, A., Bergeron, Y., Valeria, O., Montoro Girona, M. &amp; Cavard, X. Forest Carbon Management: a Review of Silvicultural Practices and Management Strategies Across Boreal, Temperate and Tropical Forests. </w:t>
      </w:r>
      <w:r w:rsidRPr="00064492">
        <w:rPr>
          <w:rFonts w:cs="Times New Roman"/>
          <w:i/>
          <w:iCs/>
          <w:color w:val="000000"/>
          <w:lang w:val="en-GB"/>
        </w:rPr>
        <w:t>Curr. For. Rep.</w:t>
      </w:r>
      <w:r w:rsidRPr="00064492">
        <w:rPr>
          <w:rFonts w:cs="Times New Roman"/>
          <w:color w:val="000000"/>
          <w:lang w:val="en-GB"/>
        </w:rPr>
        <w:t xml:space="preserve"> </w:t>
      </w:r>
      <w:r w:rsidRPr="00064492">
        <w:rPr>
          <w:rFonts w:cs="Times New Roman"/>
          <w:b/>
          <w:bCs/>
          <w:color w:val="000000"/>
          <w:lang w:val="en-GB"/>
        </w:rPr>
        <w:t>7</w:t>
      </w:r>
      <w:r w:rsidRPr="00064492">
        <w:rPr>
          <w:rFonts w:cs="Times New Roman"/>
          <w:color w:val="000000"/>
          <w:lang w:val="en-GB"/>
        </w:rPr>
        <w:t>, 245–266 (2021).</w:t>
      </w:r>
    </w:p>
    <w:p w14:paraId="0D3A503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w:t>
      </w:r>
      <w:r w:rsidRPr="00064492">
        <w:rPr>
          <w:rFonts w:cs="Times New Roman"/>
          <w:color w:val="000000"/>
          <w:lang w:val="en-GB"/>
        </w:rPr>
        <w:tab/>
        <w:t xml:space="preserve">Favero, A., Daigneault, A. &amp; Sohngen, B. Forests: Carbon sequestration, biomass energy, or both?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eaay6792 (2020).</w:t>
      </w:r>
    </w:p>
    <w:p w14:paraId="1123B60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w:t>
      </w:r>
      <w:r w:rsidRPr="00064492">
        <w:rPr>
          <w:rFonts w:cs="Times New Roman"/>
          <w:color w:val="000000"/>
          <w:lang w:val="en-GB"/>
        </w:rPr>
        <w:tab/>
        <w:t xml:space="preserve">Lindenmayer, D. B., Franklin, J. F. &amp; Fischer, J. General management principles and a checklist of strategies to guide forest biodiversity conservation. </w:t>
      </w:r>
      <w:r w:rsidRPr="00064492">
        <w:rPr>
          <w:rFonts w:cs="Times New Roman"/>
          <w:i/>
          <w:iCs/>
          <w:color w:val="000000"/>
          <w:lang w:val="en-GB"/>
        </w:rPr>
        <w:t>Biol. Conserv.</w:t>
      </w:r>
      <w:r w:rsidRPr="00064492">
        <w:rPr>
          <w:rFonts w:cs="Times New Roman"/>
          <w:color w:val="000000"/>
          <w:lang w:val="en-GB"/>
        </w:rPr>
        <w:t xml:space="preserve"> </w:t>
      </w:r>
      <w:r w:rsidRPr="00064492">
        <w:rPr>
          <w:rFonts w:cs="Times New Roman"/>
          <w:b/>
          <w:bCs/>
          <w:color w:val="000000"/>
          <w:lang w:val="en-GB"/>
        </w:rPr>
        <w:t>131</w:t>
      </w:r>
      <w:r w:rsidRPr="00064492">
        <w:rPr>
          <w:rFonts w:cs="Times New Roman"/>
          <w:color w:val="000000"/>
          <w:lang w:val="en-GB"/>
        </w:rPr>
        <w:t>, 433–445 (2006).</w:t>
      </w:r>
    </w:p>
    <w:p w14:paraId="220A30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w:t>
      </w:r>
      <w:r w:rsidRPr="00064492">
        <w:rPr>
          <w:rFonts w:cs="Times New Roman"/>
          <w:color w:val="000000"/>
          <w:lang w:val="en-GB"/>
        </w:rPr>
        <w:tab/>
        <w:t xml:space="preserve">Oldekop, J. A. </w:t>
      </w:r>
      <w:r w:rsidRPr="00064492">
        <w:rPr>
          <w:rFonts w:cs="Times New Roman"/>
          <w:i/>
          <w:iCs/>
          <w:color w:val="000000"/>
          <w:lang w:val="en-GB"/>
        </w:rPr>
        <w:t>et al.</w:t>
      </w:r>
      <w:r w:rsidRPr="00064492">
        <w:rPr>
          <w:rFonts w:cs="Times New Roman"/>
          <w:color w:val="000000"/>
          <w:lang w:val="en-GB"/>
        </w:rPr>
        <w:t xml:space="preserve"> Forest-linked livelihoods in a globalized world. </w:t>
      </w:r>
      <w:r w:rsidRPr="00064492">
        <w:rPr>
          <w:rFonts w:cs="Times New Roman"/>
          <w:i/>
          <w:iCs/>
          <w:color w:val="000000"/>
          <w:lang w:val="en-GB"/>
        </w:rPr>
        <w:t>Nat. Plants</w:t>
      </w:r>
      <w:r w:rsidRPr="00064492">
        <w:rPr>
          <w:rFonts w:cs="Times New Roman"/>
          <w:color w:val="000000"/>
          <w:lang w:val="en-GB"/>
        </w:rPr>
        <w:t xml:space="preserve"> </w:t>
      </w:r>
      <w:r w:rsidRPr="00064492">
        <w:rPr>
          <w:rFonts w:cs="Times New Roman"/>
          <w:b/>
          <w:bCs/>
          <w:color w:val="000000"/>
          <w:lang w:val="en-GB"/>
        </w:rPr>
        <w:t>6</w:t>
      </w:r>
      <w:r w:rsidRPr="00064492">
        <w:rPr>
          <w:rFonts w:cs="Times New Roman"/>
          <w:color w:val="000000"/>
          <w:lang w:val="en-GB"/>
        </w:rPr>
        <w:t>, 1400–1407 (2020).</w:t>
      </w:r>
    </w:p>
    <w:p w14:paraId="7BEFA72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6.</w:t>
      </w:r>
      <w:r w:rsidRPr="00064492">
        <w:rPr>
          <w:rFonts w:cs="Times New Roman"/>
          <w:color w:val="000000"/>
          <w:lang w:val="en-GB"/>
        </w:rPr>
        <w:tab/>
        <w:t xml:space="preserve">Rudel, T. K., Sloan, S., Chazdon, R. &amp; Grau, R. The drivers of tree cover expansion: Global, temperate, and tropical zone analyses. </w:t>
      </w:r>
      <w:r w:rsidRPr="00064492">
        <w:rPr>
          <w:rFonts w:cs="Times New Roman"/>
          <w:i/>
          <w:iCs/>
          <w:color w:val="000000"/>
          <w:lang w:val="en-GB"/>
        </w:rPr>
        <w:t>Land Use Policy</w:t>
      </w:r>
      <w:r w:rsidRPr="00064492">
        <w:rPr>
          <w:rFonts w:cs="Times New Roman"/>
          <w:color w:val="000000"/>
          <w:lang w:val="en-GB"/>
        </w:rPr>
        <w:t xml:space="preserve"> </w:t>
      </w:r>
      <w:r w:rsidRPr="00064492">
        <w:rPr>
          <w:rFonts w:cs="Times New Roman"/>
          <w:b/>
          <w:bCs/>
          <w:color w:val="000000"/>
          <w:lang w:val="en-GB"/>
        </w:rPr>
        <w:t>58</w:t>
      </w:r>
      <w:r w:rsidRPr="00064492">
        <w:rPr>
          <w:rFonts w:cs="Times New Roman"/>
          <w:color w:val="000000"/>
          <w:lang w:val="en-GB"/>
        </w:rPr>
        <w:t>, 502–513 (2016).</w:t>
      </w:r>
    </w:p>
    <w:p w14:paraId="33ECB9E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7.</w:t>
      </w:r>
      <w:r w:rsidRPr="00064492">
        <w:rPr>
          <w:rFonts w:cs="Times New Roman"/>
          <w:color w:val="000000"/>
          <w:lang w:val="en-GB"/>
        </w:rPr>
        <w:tab/>
        <w:t xml:space="preserve">Richards, P. &amp; VanWey, L. Where Deforestation Leads to Urbanization: How Resource Extraction Is Leading to Urban Growth in the Brazilian Amazon. </w:t>
      </w:r>
      <w:r w:rsidRPr="00064492">
        <w:rPr>
          <w:rFonts w:cs="Times New Roman"/>
          <w:i/>
          <w:iCs/>
          <w:color w:val="000000"/>
          <w:lang w:val="en-GB"/>
        </w:rPr>
        <w:t>Ann. Assoc. Am. Geogr.</w:t>
      </w:r>
      <w:r w:rsidRPr="00064492">
        <w:rPr>
          <w:rFonts w:cs="Times New Roman"/>
          <w:color w:val="000000"/>
          <w:lang w:val="en-GB"/>
        </w:rPr>
        <w:t xml:space="preserve"> </w:t>
      </w:r>
      <w:r w:rsidRPr="00064492">
        <w:rPr>
          <w:rFonts w:cs="Times New Roman"/>
          <w:b/>
          <w:bCs/>
          <w:color w:val="000000"/>
          <w:lang w:val="en-GB"/>
        </w:rPr>
        <w:t>105</w:t>
      </w:r>
      <w:r w:rsidRPr="00064492">
        <w:rPr>
          <w:rFonts w:cs="Times New Roman"/>
          <w:color w:val="000000"/>
          <w:lang w:val="en-GB"/>
        </w:rPr>
        <w:t>, 806–823 (2015).</w:t>
      </w:r>
    </w:p>
    <w:p w14:paraId="1BA3D73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8.</w:t>
      </w:r>
      <w:r w:rsidRPr="00064492">
        <w:rPr>
          <w:rFonts w:cs="Times New Roman"/>
          <w:color w:val="000000"/>
          <w:lang w:val="en-GB"/>
        </w:rPr>
        <w:tab/>
        <w:t xml:space="preserve">Padoch, C. </w:t>
      </w:r>
      <w:r w:rsidRPr="00064492">
        <w:rPr>
          <w:rFonts w:cs="Times New Roman"/>
          <w:i/>
          <w:iCs/>
          <w:color w:val="000000"/>
          <w:lang w:val="en-GB"/>
        </w:rPr>
        <w:t>et al.</w:t>
      </w:r>
      <w:r w:rsidRPr="00064492">
        <w:rPr>
          <w:rFonts w:cs="Times New Roman"/>
          <w:color w:val="000000"/>
          <w:lang w:val="en-GB"/>
        </w:rPr>
        <w:t xml:space="preserve"> The Demise of Swidden in Southeast Asia? Local Realities and Regional Ambiguities. </w:t>
      </w:r>
      <w:r w:rsidRPr="00064492">
        <w:rPr>
          <w:rFonts w:cs="Times New Roman"/>
          <w:i/>
          <w:iCs/>
          <w:color w:val="000000"/>
          <w:lang w:val="en-GB"/>
        </w:rPr>
        <w:t>Geogr. Tidsskr.-Dan. J. Geogr.</w:t>
      </w:r>
      <w:r w:rsidRPr="00064492">
        <w:rPr>
          <w:rFonts w:cs="Times New Roman"/>
          <w:color w:val="000000"/>
          <w:lang w:val="en-GB"/>
        </w:rPr>
        <w:t xml:space="preserve"> </w:t>
      </w:r>
      <w:r w:rsidRPr="00064492">
        <w:rPr>
          <w:rFonts w:cs="Times New Roman"/>
          <w:b/>
          <w:bCs/>
          <w:color w:val="000000"/>
          <w:lang w:val="en-GB"/>
        </w:rPr>
        <w:t>107</w:t>
      </w:r>
      <w:r w:rsidRPr="00064492">
        <w:rPr>
          <w:rFonts w:cs="Times New Roman"/>
          <w:color w:val="000000"/>
          <w:lang w:val="en-GB"/>
        </w:rPr>
        <w:t>, 29–41 (2007).</w:t>
      </w:r>
    </w:p>
    <w:p w14:paraId="778410B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9.</w:t>
      </w:r>
      <w:r w:rsidRPr="00064492">
        <w:rPr>
          <w:rFonts w:cs="Times New Roman"/>
          <w:color w:val="000000"/>
          <w:lang w:val="en-GB"/>
        </w:rPr>
        <w:tab/>
        <w:t xml:space="preserve">Newton, P., Kinzer, A. T., Miller, D. C., Oldekop, J. A. &amp; Agrawal, A. The Number and Spatial Distribution of Forest-Proximate People Globally. </w:t>
      </w:r>
      <w:r w:rsidRPr="00064492">
        <w:rPr>
          <w:rFonts w:cs="Times New Roman"/>
          <w:i/>
          <w:iCs/>
          <w:color w:val="000000"/>
          <w:lang w:val="en-GB"/>
        </w:rPr>
        <w:t>One Earth</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363–370 (2020).</w:t>
      </w:r>
    </w:p>
    <w:p w14:paraId="20828ECE"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10.</w:t>
      </w:r>
      <w:r w:rsidRPr="00064492">
        <w:rPr>
          <w:rFonts w:cs="Times New Roman"/>
          <w:color w:val="000000"/>
          <w:lang w:val="en-GB"/>
        </w:rPr>
        <w:tab/>
        <w:t xml:space="preserve">Radeloff, V. C. </w:t>
      </w:r>
      <w:r w:rsidRPr="00064492">
        <w:rPr>
          <w:rFonts w:cs="Times New Roman"/>
          <w:i/>
          <w:iCs/>
          <w:color w:val="000000"/>
          <w:lang w:val="en-GB"/>
        </w:rPr>
        <w:t>et al.</w:t>
      </w:r>
      <w:r w:rsidRPr="00064492">
        <w:rPr>
          <w:rFonts w:cs="Times New Roman"/>
          <w:color w:val="000000"/>
          <w:lang w:val="en-GB"/>
        </w:rPr>
        <w:t xml:space="preserve"> THE WILDLAND–URBAN INTERFACE IN THE UNITED STATES. </w:t>
      </w:r>
      <w:r w:rsidRPr="00064492">
        <w:rPr>
          <w:rFonts w:cs="Times New Roman"/>
          <w:i/>
          <w:iCs/>
          <w:color w:val="000000"/>
          <w:lang w:val="en-GB"/>
        </w:rPr>
        <w:t>Ecol. Appl.</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799–805 (2005).</w:t>
      </w:r>
    </w:p>
    <w:p w14:paraId="4BAD49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11.</w:t>
      </w:r>
      <w:r w:rsidRPr="00064492">
        <w:rPr>
          <w:rFonts w:cs="Times New Roman"/>
          <w:color w:val="000000"/>
          <w:lang w:val="en-GB"/>
        </w:rPr>
        <w:tab/>
        <w:t xml:space="preserve">Carr, D. Population and deforestation: why rural migration matters. </w:t>
      </w:r>
      <w:r w:rsidRPr="00064492">
        <w:rPr>
          <w:rFonts w:cs="Times New Roman"/>
          <w:i/>
          <w:iCs/>
          <w:color w:val="000000"/>
          <w:lang w:val="en-GB"/>
        </w:rPr>
        <w:t>Prog. Hum. Geogr.</w:t>
      </w:r>
      <w:r w:rsidRPr="00064492">
        <w:rPr>
          <w:rFonts w:cs="Times New Roman"/>
          <w:color w:val="000000"/>
          <w:lang w:val="en-GB"/>
        </w:rPr>
        <w:t xml:space="preserve"> </w:t>
      </w:r>
      <w:r w:rsidRPr="00064492">
        <w:rPr>
          <w:rFonts w:cs="Times New Roman"/>
          <w:b/>
          <w:bCs/>
          <w:color w:val="000000"/>
          <w:lang w:val="en-GB"/>
        </w:rPr>
        <w:t>33</w:t>
      </w:r>
      <w:r w:rsidRPr="00064492">
        <w:rPr>
          <w:rFonts w:cs="Times New Roman"/>
          <w:color w:val="000000"/>
          <w:lang w:val="en-GB"/>
        </w:rPr>
        <w:t>, 355–378 (2009).</w:t>
      </w:r>
    </w:p>
    <w:p w14:paraId="51EC9D5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12.</w:t>
      </w:r>
      <w:r w:rsidRPr="00064492">
        <w:rPr>
          <w:rFonts w:cs="Times New Roman"/>
          <w:color w:val="000000"/>
          <w:lang w:val="en-GB"/>
        </w:rPr>
        <w:tab/>
        <w:t xml:space="preserve">DeFries, R. S., Rudel, T., Uriarte, M. &amp; Hansen, M. Deforestation driven by urban population growth and agricultural trade in the twenty-first century. </w:t>
      </w:r>
      <w:r w:rsidRPr="00064492">
        <w:rPr>
          <w:rFonts w:cs="Times New Roman"/>
          <w:i/>
          <w:iCs/>
          <w:color w:val="000000"/>
          <w:lang w:val="en-GB"/>
        </w:rPr>
        <w:t>Nat. Geosci.</w:t>
      </w:r>
      <w:r w:rsidRPr="00064492">
        <w:rPr>
          <w:rFonts w:cs="Times New Roman"/>
          <w:color w:val="000000"/>
          <w:lang w:val="en-GB"/>
        </w:rPr>
        <w:t xml:space="preserve"> </w:t>
      </w:r>
      <w:r w:rsidRPr="00064492">
        <w:rPr>
          <w:rFonts w:cs="Times New Roman"/>
          <w:b/>
          <w:bCs/>
          <w:color w:val="000000"/>
          <w:lang w:val="en-GB"/>
        </w:rPr>
        <w:t>3</w:t>
      </w:r>
      <w:r w:rsidRPr="00064492">
        <w:rPr>
          <w:rFonts w:cs="Times New Roman"/>
          <w:color w:val="000000"/>
          <w:lang w:val="en-GB"/>
        </w:rPr>
        <w:t>, 178–181 (2010).</w:t>
      </w:r>
    </w:p>
    <w:p w14:paraId="7D5BEB2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13.</w:t>
      </w:r>
      <w:r w:rsidRPr="00064492">
        <w:rPr>
          <w:rFonts w:cs="Times New Roman"/>
          <w:color w:val="000000"/>
          <w:lang w:val="en-GB"/>
        </w:rPr>
        <w:tab/>
        <w:t xml:space="preserve">Adams, C., Rodrigues, S. T., Calmon, M. &amp; Kumar, C. Impacts of large‐scale forest restoration on socioeconomic status and local livelihoods: what we know and do not know. </w:t>
      </w:r>
      <w:r w:rsidRPr="00064492">
        <w:rPr>
          <w:rFonts w:cs="Times New Roman"/>
          <w:i/>
          <w:iCs/>
          <w:color w:val="000000"/>
          <w:lang w:val="en-GB"/>
        </w:rPr>
        <w:t>Biotropica</w:t>
      </w:r>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731–744 (2016).</w:t>
      </w:r>
    </w:p>
    <w:p w14:paraId="4A589F3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14.</w:t>
      </w:r>
      <w:r w:rsidRPr="00064492">
        <w:rPr>
          <w:rFonts w:cs="Times New Roman"/>
          <w:color w:val="000000"/>
          <w:lang w:val="en-GB"/>
        </w:rPr>
        <w:tab/>
      </w:r>
      <w:r w:rsidRPr="00064492">
        <w:rPr>
          <w:rFonts w:cs="Times New Roman"/>
          <w:i/>
          <w:iCs/>
          <w:color w:val="000000"/>
          <w:lang w:val="en-GB"/>
        </w:rPr>
        <w:t>Seeing the Forest and the Trees: Human-Environment Interactions in Forest Ecosystems</w:t>
      </w:r>
      <w:r w:rsidRPr="00064492">
        <w:rPr>
          <w:rFonts w:cs="Times New Roman"/>
          <w:color w:val="000000"/>
          <w:lang w:val="en-GB"/>
        </w:rPr>
        <w:t>. (The MIT Press, 2005). doi:10.7551/mitpress/6140.001.0001.</w:t>
      </w:r>
    </w:p>
    <w:p w14:paraId="44DFEFD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15.</w:t>
      </w:r>
      <w:r w:rsidRPr="00064492">
        <w:rPr>
          <w:rFonts w:cs="Times New Roman"/>
          <w:color w:val="000000"/>
          <w:lang w:val="en-GB"/>
        </w:rPr>
        <w:tab/>
        <w:t xml:space="preserve">Grammatikopoulou, I. &amp; Vačkářová, D. The value of forest ecosystem services: A meta-analysis at the European scale and application to national ecosystem accounting. </w:t>
      </w:r>
      <w:r w:rsidRPr="00064492">
        <w:rPr>
          <w:rFonts w:cs="Times New Roman"/>
          <w:i/>
          <w:iCs/>
          <w:color w:val="000000"/>
          <w:lang w:val="en-GB"/>
        </w:rPr>
        <w:t>Ecosyst. Serv.</w:t>
      </w:r>
      <w:r w:rsidRPr="00064492">
        <w:rPr>
          <w:rFonts w:cs="Times New Roman"/>
          <w:color w:val="000000"/>
          <w:lang w:val="en-GB"/>
        </w:rPr>
        <w:t xml:space="preserve"> </w:t>
      </w:r>
      <w:r w:rsidRPr="00064492">
        <w:rPr>
          <w:rFonts w:cs="Times New Roman"/>
          <w:b/>
          <w:bCs/>
          <w:color w:val="000000"/>
          <w:lang w:val="en-GB"/>
        </w:rPr>
        <w:t>48</w:t>
      </w:r>
      <w:r w:rsidRPr="00064492">
        <w:rPr>
          <w:rFonts w:cs="Times New Roman"/>
          <w:color w:val="000000"/>
          <w:lang w:val="en-GB"/>
        </w:rPr>
        <w:t>, 101262 (2021).</w:t>
      </w:r>
    </w:p>
    <w:p w14:paraId="5E01118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16.</w:t>
      </w:r>
      <w:r w:rsidRPr="00064492">
        <w:rPr>
          <w:rFonts w:cs="Times New Roman"/>
          <w:color w:val="000000"/>
          <w:lang w:val="en-GB"/>
        </w:rPr>
        <w:tab/>
        <w:t xml:space="preserve">Taye, F. A. </w:t>
      </w:r>
      <w:r w:rsidRPr="00064492">
        <w:rPr>
          <w:rFonts w:cs="Times New Roman"/>
          <w:i/>
          <w:iCs/>
          <w:color w:val="000000"/>
          <w:lang w:val="en-GB"/>
        </w:rPr>
        <w:t>et al.</w:t>
      </w:r>
      <w:r w:rsidRPr="00064492">
        <w:rPr>
          <w:rFonts w:cs="Times New Roman"/>
          <w:color w:val="000000"/>
          <w:lang w:val="en-GB"/>
        </w:rPr>
        <w:t xml:space="preserve"> The economic values of global forest ecosystem services: A meta-analysis. </w:t>
      </w:r>
      <w:r w:rsidRPr="00064492">
        <w:rPr>
          <w:rFonts w:cs="Times New Roman"/>
          <w:i/>
          <w:iCs/>
          <w:color w:val="000000"/>
          <w:lang w:val="en-GB"/>
        </w:rPr>
        <w:t>Ecol. Econ.</w:t>
      </w:r>
      <w:r w:rsidRPr="00064492">
        <w:rPr>
          <w:rFonts w:cs="Times New Roman"/>
          <w:color w:val="000000"/>
          <w:lang w:val="en-GB"/>
        </w:rPr>
        <w:t xml:space="preserve"> </w:t>
      </w:r>
      <w:r w:rsidRPr="00064492">
        <w:rPr>
          <w:rFonts w:cs="Times New Roman"/>
          <w:b/>
          <w:bCs/>
          <w:color w:val="000000"/>
          <w:lang w:val="en-GB"/>
        </w:rPr>
        <w:t>189</w:t>
      </w:r>
      <w:r w:rsidRPr="00064492">
        <w:rPr>
          <w:rFonts w:cs="Times New Roman"/>
          <w:color w:val="000000"/>
          <w:lang w:val="en-GB"/>
        </w:rPr>
        <w:t>, 107145 (2021).</w:t>
      </w:r>
    </w:p>
    <w:p w14:paraId="6A0A3CA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17.</w:t>
      </w:r>
      <w:r w:rsidRPr="00064492">
        <w:rPr>
          <w:rFonts w:cs="Times New Roman"/>
          <w:color w:val="000000"/>
          <w:lang w:val="en-GB"/>
        </w:rPr>
        <w:tab/>
        <w:t xml:space="preserve">Sayer, J. </w:t>
      </w:r>
      <w:r w:rsidRPr="00064492">
        <w:rPr>
          <w:rFonts w:cs="Times New Roman"/>
          <w:i/>
          <w:iCs/>
          <w:color w:val="000000"/>
          <w:lang w:val="en-GB"/>
        </w:rPr>
        <w:t>et al.</w:t>
      </w:r>
      <w:r w:rsidRPr="00064492">
        <w:rPr>
          <w:rFonts w:cs="Times New Roman"/>
          <w:color w:val="000000"/>
          <w:lang w:val="en-GB"/>
        </w:rPr>
        <w:t xml:space="preserve"> Ten principles for a landscape approach to reconciling agriculture, conservation, and other competing land uses.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110</w:t>
      </w:r>
      <w:r w:rsidRPr="00064492">
        <w:rPr>
          <w:rFonts w:cs="Times New Roman"/>
          <w:color w:val="000000"/>
          <w:lang w:val="en-GB"/>
        </w:rPr>
        <w:t>, 8349–8356 (2013).</w:t>
      </w:r>
    </w:p>
    <w:p w14:paraId="25C515D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18.</w:t>
      </w:r>
      <w:r w:rsidRPr="00064492">
        <w:rPr>
          <w:rFonts w:cs="Times New Roman"/>
          <w:color w:val="000000"/>
          <w:lang w:val="en-GB"/>
        </w:rPr>
        <w:tab/>
        <w:t xml:space="preserve">Gómez-Baggethun, E. &amp; Reyes-García, V. Reinterpreting Change in Traditional Ecological Knowledge. </w:t>
      </w:r>
      <w:r w:rsidRPr="00064492">
        <w:rPr>
          <w:rFonts w:cs="Times New Roman"/>
          <w:i/>
          <w:iCs/>
          <w:color w:val="000000"/>
          <w:lang w:val="en-GB"/>
        </w:rPr>
        <w:t>Hum. Ecol.</w:t>
      </w:r>
      <w:r w:rsidRPr="00064492">
        <w:rPr>
          <w:rFonts w:cs="Times New Roman"/>
          <w:color w:val="000000"/>
          <w:lang w:val="en-GB"/>
        </w:rPr>
        <w:t xml:space="preserve"> </w:t>
      </w:r>
      <w:r w:rsidRPr="00064492">
        <w:rPr>
          <w:rFonts w:cs="Times New Roman"/>
          <w:b/>
          <w:bCs/>
          <w:color w:val="000000"/>
          <w:lang w:val="en-GB"/>
        </w:rPr>
        <w:t>41</w:t>
      </w:r>
      <w:r w:rsidRPr="00064492">
        <w:rPr>
          <w:rFonts w:cs="Times New Roman"/>
          <w:color w:val="000000"/>
          <w:lang w:val="en-GB"/>
        </w:rPr>
        <w:t>, 643–647 (2013).</w:t>
      </w:r>
    </w:p>
    <w:p w14:paraId="14E32CF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19.</w:t>
      </w:r>
      <w:r w:rsidRPr="00064492">
        <w:rPr>
          <w:rFonts w:cs="Times New Roman"/>
          <w:color w:val="000000"/>
          <w:lang w:val="en-GB"/>
        </w:rPr>
        <w:tab/>
        <w:t xml:space="preserve">Persha, L., Agrawal, A. &amp; Chhatre, A. Social and Ecological Synergy: Local Rulemaking, Forest Livelihoods, and Biodiversity Conservation.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331</w:t>
      </w:r>
      <w:r w:rsidRPr="00064492">
        <w:rPr>
          <w:rFonts w:cs="Times New Roman"/>
          <w:color w:val="000000"/>
          <w:lang w:val="en-GB"/>
        </w:rPr>
        <w:t>, 1606–1608 (2011).</w:t>
      </w:r>
    </w:p>
    <w:p w14:paraId="6A4126D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20.</w:t>
      </w:r>
      <w:r w:rsidRPr="00064492">
        <w:rPr>
          <w:rFonts w:cs="Times New Roman"/>
          <w:color w:val="000000"/>
          <w:lang w:val="en-GB"/>
        </w:rPr>
        <w:tab/>
        <w:t xml:space="preserve">Fuente, B. D. L. </w:t>
      </w:r>
      <w:r w:rsidRPr="00064492">
        <w:rPr>
          <w:rFonts w:cs="Times New Roman"/>
          <w:i/>
          <w:iCs/>
          <w:color w:val="000000"/>
          <w:lang w:val="en-GB"/>
        </w:rPr>
        <w:t>et al.</w:t>
      </w:r>
      <w:r w:rsidRPr="00064492">
        <w:rPr>
          <w:rFonts w:cs="Times New Roman"/>
          <w:color w:val="000000"/>
          <w:lang w:val="en-GB"/>
        </w:rPr>
        <w:t xml:space="preserve"> Built-up areas within and around protected areas: Global patterns and 40-year trends. </w:t>
      </w:r>
      <w:r w:rsidRPr="00064492">
        <w:rPr>
          <w:rFonts w:cs="Times New Roman"/>
          <w:i/>
          <w:iCs/>
          <w:color w:val="000000"/>
          <w:lang w:val="en-GB"/>
        </w:rPr>
        <w:t>Glob. Ecol. Conserv.</w:t>
      </w:r>
      <w:r w:rsidRPr="00064492">
        <w:rPr>
          <w:rFonts w:cs="Times New Roman"/>
          <w:color w:val="000000"/>
          <w:lang w:val="en-GB"/>
        </w:rPr>
        <w:t xml:space="preserve"> </w:t>
      </w:r>
      <w:r w:rsidRPr="00064492">
        <w:rPr>
          <w:rFonts w:cs="Times New Roman"/>
          <w:b/>
          <w:bCs/>
          <w:color w:val="000000"/>
          <w:lang w:val="en-GB"/>
        </w:rPr>
        <w:t>24</w:t>
      </w:r>
      <w:r w:rsidRPr="00064492">
        <w:rPr>
          <w:rFonts w:cs="Times New Roman"/>
          <w:color w:val="000000"/>
          <w:lang w:val="en-GB"/>
        </w:rPr>
        <w:t>, e01291 (2020).</w:t>
      </w:r>
    </w:p>
    <w:p w14:paraId="607B2260"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21.</w:t>
      </w:r>
      <w:r w:rsidRPr="00064492">
        <w:rPr>
          <w:rFonts w:cs="Times New Roman"/>
          <w:color w:val="000000"/>
          <w:lang w:val="en-GB"/>
        </w:rPr>
        <w:tab/>
        <w:t xml:space="preserve">Scanes, C. G. Human Activity and Habitat Loss: Destruction, Fragmentation, and Degradation. in </w:t>
      </w:r>
      <w:r w:rsidRPr="00064492">
        <w:rPr>
          <w:rFonts w:cs="Times New Roman"/>
          <w:i/>
          <w:iCs/>
          <w:color w:val="000000"/>
          <w:lang w:val="en-GB"/>
        </w:rPr>
        <w:t>Animals and Human Society</w:t>
      </w:r>
      <w:r w:rsidRPr="00064492">
        <w:rPr>
          <w:rFonts w:cs="Times New Roman"/>
          <w:color w:val="000000"/>
          <w:lang w:val="en-GB"/>
        </w:rPr>
        <w:t xml:space="preserve"> 451–482 (Elsevier, 2018). doi:10.1016/B978-0-12-805247-1.00026-5.</w:t>
      </w:r>
    </w:p>
    <w:p w14:paraId="6EE29FC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22.</w:t>
      </w:r>
      <w:r w:rsidRPr="00064492">
        <w:rPr>
          <w:rFonts w:cs="Times New Roman"/>
          <w:color w:val="000000"/>
          <w:lang w:val="en-GB"/>
        </w:rPr>
        <w:tab/>
        <w:t xml:space="preserve">Bourgoin, C. </w:t>
      </w:r>
      <w:r w:rsidRPr="00064492">
        <w:rPr>
          <w:rFonts w:cs="Times New Roman"/>
          <w:i/>
          <w:iCs/>
          <w:color w:val="000000"/>
          <w:lang w:val="en-GB"/>
        </w:rPr>
        <w:t>et al.</w:t>
      </w:r>
      <w:r w:rsidRPr="00064492">
        <w:rPr>
          <w:rFonts w:cs="Times New Roman"/>
          <w:color w:val="000000"/>
          <w:lang w:val="en-GB"/>
        </w:rPr>
        <w:t xml:space="preserve"> Human degradation of tropical moist forests is greater than previously estimated.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631</w:t>
      </w:r>
      <w:r w:rsidRPr="00064492">
        <w:rPr>
          <w:rFonts w:cs="Times New Roman"/>
          <w:color w:val="000000"/>
          <w:lang w:val="en-GB"/>
        </w:rPr>
        <w:t>, 570–576 (2024).</w:t>
      </w:r>
    </w:p>
    <w:p w14:paraId="07188C8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23.</w:t>
      </w:r>
      <w:r w:rsidRPr="00064492">
        <w:rPr>
          <w:rFonts w:cs="Times New Roman"/>
          <w:color w:val="000000"/>
          <w:lang w:val="en-GB"/>
        </w:rPr>
        <w:tab/>
        <w:t xml:space="preserve">Decker, D. J. </w:t>
      </w:r>
      <w:r w:rsidRPr="00064492">
        <w:rPr>
          <w:rFonts w:cs="Times New Roman"/>
          <w:i/>
          <w:iCs/>
          <w:color w:val="000000"/>
          <w:lang w:val="en-GB"/>
        </w:rPr>
        <w:t>et al.</w:t>
      </w:r>
      <w:r w:rsidRPr="00064492">
        <w:rPr>
          <w:rFonts w:cs="Times New Roman"/>
          <w:color w:val="000000"/>
          <w:lang w:val="en-GB"/>
        </w:rPr>
        <w:t xml:space="preserve"> Understanding Risk Perceptions to Enhance Communication about Human-Wildlife Interactions and the Impacts of Zoonotic Disease. </w:t>
      </w:r>
      <w:r w:rsidRPr="00064492">
        <w:rPr>
          <w:rFonts w:cs="Times New Roman"/>
          <w:i/>
          <w:iCs/>
          <w:color w:val="000000"/>
          <w:lang w:val="en-GB"/>
        </w:rPr>
        <w:t>ILAR J.</w:t>
      </w:r>
      <w:r w:rsidRPr="00064492">
        <w:rPr>
          <w:rFonts w:cs="Times New Roman"/>
          <w:color w:val="000000"/>
          <w:lang w:val="en-GB"/>
        </w:rPr>
        <w:t xml:space="preserve"> </w:t>
      </w:r>
      <w:r w:rsidRPr="00064492">
        <w:rPr>
          <w:rFonts w:cs="Times New Roman"/>
          <w:b/>
          <w:bCs/>
          <w:color w:val="000000"/>
          <w:lang w:val="en-GB"/>
        </w:rPr>
        <w:t>51</w:t>
      </w:r>
      <w:r w:rsidRPr="00064492">
        <w:rPr>
          <w:rFonts w:cs="Times New Roman"/>
          <w:color w:val="000000"/>
          <w:lang w:val="en-GB"/>
        </w:rPr>
        <w:t>, 255–261 (2010).</w:t>
      </w:r>
    </w:p>
    <w:p w14:paraId="53D30A6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24.</w:t>
      </w:r>
      <w:r w:rsidRPr="00064492">
        <w:rPr>
          <w:rFonts w:cs="Times New Roman"/>
          <w:color w:val="000000"/>
          <w:lang w:val="en-GB"/>
        </w:rPr>
        <w:tab/>
        <w:t xml:space="preserve">Kang, M. </w:t>
      </w:r>
      <w:r w:rsidRPr="00064492">
        <w:rPr>
          <w:rFonts w:cs="Times New Roman"/>
          <w:i/>
          <w:iCs/>
          <w:color w:val="000000"/>
          <w:lang w:val="en-GB"/>
        </w:rPr>
        <w:t>et al.</w:t>
      </w:r>
      <w:r w:rsidRPr="00064492">
        <w:rPr>
          <w:rFonts w:cs="Times New Roman"/>
          <w:color w:val="000000"/>
          <w:lang w:val="en-GB"/>
        </w:rPr>
        <w:t xml:space="preserve"> Zoonotic infections by avian influenza virus: changing global epidemiology, investigation, and control. </w:t>
      </w:r>
      <w:r w:rsidRPr="00064492">
        <w:rPr>
          <w:rFonts w:cs="Times New Roman"/>
          <w:i/>
          <w:iCs/>
          <w:color w:val="000000"/>
          <w:lang w:val="en-GB"/>
        </w:rPr>
        <w:t>Lancet Infect. Dis.</w:t>
      </w:r>
      <w:r w:rsidRPr="00064492">
        <w:rPr>
          <w:rFonts w:cs="Times New Roman"/>
          <w:color w:val="000000"/>
          <w:lang w:val="en-GB"/>
        </w:rPr>
        <w:t xml:space="preserve"> S1473309924002342 (2024) doi:10.1016/S1473-3099(24)00234-2.</w:t>
      </w:r>
    </w:p>
    <w:p w14:paraId="6242ED9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25.</w:t>
      </w:r>
      <w:r w:rsidRPr="00064492">
        <w:rPr>
          <w:rFonts w:cs="Times New Roman"/>
          <w:color w:val="000000"/>
          <w:lang w:val="en-GB"/>
        </w:rPr>
        <w:tab/>
        <w:t xml:space="preserve">Mitjà, O. </w:t>
      </w:r>
      <w:r w:rsidRPr="00064492">
        <w:rPr>
          <w:rFonts w:cs="Times New Roman"/>
          <w:i/>
          <w:iCs/>
          <w:color w:val="000000"/>
          <w:lang w:val="en-GB"/>
        </w:rPr>
        <w:t>et al.</w:t>
      </w:r>
      <w:r w:rsidRPr="00064492">
        <w:rPr>
          <w:rFonts w:cs="Times New Roman"/>
          <w:color w:val="000000"/>
          <w:lang w:val="en-GB"/>
        </w:rPr>
        <w:t xml:space="preserve"> Mpox in people with advanced HIV infection: a global case series. </w:t>
      </w:r>
      <w:r w:rsidRPr="00064492">
        <w:rPr>
          <w:rFonts w:cs="Times New Roman"/>
          <w:i/>
          <w:iCs/>
          <w:color w:val="000000"/>
          <w:lang w:val="en-GB"/>
        </w:rPr>
        <w:t>The Lancet</w:t>
      </w:r>
      <w:r w:rsidRPr="00064492">
        <w:rPr>
          <w:rFonts w:cs="Times New Roman"/>
          <w:color w:val="000000"/>
          <w:lang w:val="en-GB"/>
        </w:rPr>
        <w:t xml:space="preserve"> </w:t>
      </w:r>
      <w:r w:rsidRPr="00064492">
        <w:rPr>
          <w:rFonts w:cs="Times New Roman"/>
          <w:b/>
          <w:bCs/>
          <w:color w:val="000000"/>
          <w:lang w:val="en-GB"/>
        </w:rPr>
        <w:t>401</w:t>
      </w:r>
      <w:r w:rsidRPr="00064492">
        <w:rPr>
          <w:rFonts w:cs="Times New Roman"/>
          <w:color w:val="000000"/>
          <w:lang w:val="en-GB"/>
        </w:rPr>
        <w:t>, 939–949 (2023).</w:t>
      </w:r>
    </w:p>
    <w:p w14:paraId="3CA130A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26.</w:t>
      </w:r>
      <w:r w:rsidRPr="00064492">
        <w:rPr>
          <w:rFonts w:cs="Times New Roman"/>
          <w:color w:val="000000"/>
          <w:lang w:val="en-GB"/>
        </w:rPr>
        <w:tab/>
        <w:t xml:space="preserve">Soman Pillai, V., Krishna, G. &amp; Valiya Veettil, M. Nipah Virus: Past Outbreaks and Future Containment. </w:t>
      </w:r>
      <w:r w:rsidRPr="00064492">
        <w:rPr>
          <w:rFonts w:cs="Times New Roman"/>
          <w:i/>
          <w:iCs/>
          <w:color w:val="000000"/>
          <w:lang w:val="en-GB"/>
        </w:rPr>
        <w:t>Viruses</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465 (2020).</w:t>
      </w:r>
    </w:p>
    <w:p w14:paraId="0ED3D04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27.</w:t>
      </w:r>
      <w:r w:rsidRPr="00064492">
        <w:rPr>
          <w:rFonts w:cs="Times New Roman"/>
          <w:color w:val="000000"/>
          <w:lang w:val="en-GB"/>
        </w:rPr>
        <w:tab/>
        <w:t xml:space="preserve">Herrmann, S. M., Brandt, M., Rasmussen, K. &amp; Fensholt, R. Accelerating land cover change in West Africa over four decades as population pressure increased. </w:t>
      </w:r>
      <w:r w:rsidRPr="00064492">
        <w:rPr>
          <w:rFonts w:cs="Times New Roman"/>
          <w:i/>
          <w:iCs/>
          <w:color w:val="000000"/>
          <w:lang w:val="en-GB"/>
        </w:rPr>
        <w:t>Commun.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6EEB1A2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28.</w:t>
      </w:r>
      <w:r w:rsidRPr="00064492">
        <w:rPr>
          <w:rFonts w:cs="Times New Roman"/>
          <w:color w:val="000000"/>
          <w:lang w:val="en-GB"/>
        </w:rPr>
        <w:tab/>
        <w:t xml:space="preserve">Winkler, K., Fuchs, R., Rounsevell, M. &amp; Herold, M. Global land use changes are four times greater than previously estimated. </w:t>
      </w:r>
      <w:r w:rsidRPr="00064492">
        <w:rPr>
          <w:rFonts w:cs="Times New Roman"/>
          <w:i/>
          <w:iCs/>
          <w:color w:val="000000"/>
          <w:lang w:val="en-GB"/>
        </w:rPr>
        <w:t>Nat. Commun.</w:t>
      </w:r>
      <w:r w:rsidRPr="00064492">
        <w:rPr>
          <w:rFonts w:cs="Times New Roman"/>
          <w:color w:val="000000"/>
          <w:lang w:val="en-GB"/>
        </w:rPr>
        <w:t xml:space="preserve"> </w:t>
      </w:r>
      <w:r w:rsidRPr="00064492">
        <w:rPr>
          <w:rFonts w:cs="Times New Roman"/>
          <w:b/>
          <w:bCs/>
          <w:color w:val="000000"/>
          <w:lang w:val="en-GB"/>
        </w:rPr>
        <w:t>12</w:t>
      </w:r>
      <w:r w:rsidRPr="00064492">
        <w:rPr>
          <w:rFonts w:cs="Times New Roman"/>
          <w:color w:val="000000"/>
          <w:lang w:val="en-GB"/>
        </w:rPr>
        <w:t>, 2501 (2021).</w:t>
      </w:r>
    </w:p>
    <w:p w14:paraId="4C580205"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29.</w:t>
      </w:r>
      <w:r w:rsidRPr="00064492">
        <w:rPr>
          <w:rFonts w:cs="Times New Roman"/>
          <w:color w:val="000000"/>
          <w:lang w:val="en-GB"/>
        </w:rPr>
        <w:tab/>
        <w:t xml:space="preserve">Ehrlich, D., Freire, S., Melchiorri, M. &amp; Kemper, T. Open and Consistent Geospatial Data on Population Density, Built-Up and Settlements to Analyse Human Presence, Societal Impact and Sustainability: A Review of GHSL Applications. </w:t>
      </w:r>
      <w:r w:rsidRPr="00064492">
        <w:rPr>
          <w:rFonts w:cs="Times New Roman"/>
          <w:i/>
          <w:iCs/>
          <w:color w:val="000000"/>
          <w:lang w:val="en-GB"/>
        </w:rPr>
        <w:t>Sustainability</w:t>
      </w:r>
      <w:r w:rsidRPr="00064492">
        <w:rPr>
          <w:rFonts w:cs="Times New Roman"/>
          <w:color w:val="000000"/>
          <w:lang w:val="en-GB"/>
        </w:rPr>
        <w:t xml:space="preserve"> </w:t>
      </w:r>
      <w:r w:rsidRPr="00064492">
        <w:rPr>
          <w:rFonts w:cs="Times New Roman"/>
          <w:b/>
          <w:bCs/>
          <w:color w:val="000000"/>
          <w:lang w:val="en-GB"/>
        </w:rPr>
        <w:t>13</w:t>
      </w:r>
      <w:r w:rsidRPr="00064492">
        <w:rPr>
          <w:rFonts w:cs="Times New Roman"/>
          <w:color w:val="000000"/>
          <w:lang w:val="en-GB"/>
        </w:rPr>
        <w:t>, 7851 (2021).</w:t>
      </w:r>
    </w:p>
    <w:p w14:paraId="6752535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30.</w:t>
      </w:r>
      <w:r w:rsidRPr="00064492">
        <w:rPr>
          <w:rFonts w:cs="Times New Roman"/>
          <w:color w:val="000000"/>
          <w:lang w:val="en-GB"/>
        </w:rPr>
        <w:tab/>
        <w:t xml:space="preserve">Veldkamp, E., Schmidt, M., Powers, J. S. &amp; Corre, M. D. Deforestation and reforestation impacts on soils in the tropics. </w:t>
      </w:r>
      <w:r w:rsidRPr="00064492">
        <w:rPr>
          <w:rFonts w:cs="Times New Roman"/>
          <w:i/>
          <w:iCs/>
          <w:color w:val="000000"/>
          <w:lang w:val="en-GB"/>
        </w:rPr>
        <w:t>Nat. Rev.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590–605 (2020).</w:t>
      </w:r>
    </w:p>
    <w:p w14:paraId="5C54A6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31.</w:t>
      </w:r>
      <w:r w:rsidRPr="00064492">
        <w:rPr>
          <w:rFonts w:cs="Times New Roman"/>
          <w:color w:val="000000"/>
          <w:lang w:val="en-GB"/>
        </w:rPr>
        <w:tab/>
        <w:t xml:space="preserve">Watson, J. E. M. </w:t>
      </w:r>
      <w:r w:rsidRPr="00064492">
        <w:rPr>
          <w:rFonts w:cs="Times New Roman"/>
          <w:i/>
          <w:iCs/>
          <w:color w:val="000000"/>
          <w:lang w:val="en-GB"/>
        </w:rPr>
        <w:t>et al.</w:t>
      </w:r>
      <w:r w:rsidRPr="00064492">
        <w:rPr>
          <w:rFonts w:cs="Times New Roman"/>
          <w:color w:val="000000"/>
          <w:lang w:val="en-GB"/>
        </w:rPr>
        <w:t xml:space="preserve"> The exceptional value of intact forest ecosystems. </w:t>
      </w:r>
      <w:r w:rsidRPr="00064492">
        <w:rPr>
          <w:rFonts w:cs="Times New Roman"/>
          <w:i/>
          <w:iCs/>
          <w:color w:val="000000"/>
          <w:lang w:val="en-GB"/>
        </w:rPr>
        <w:t>Nat. Ecol. Evol.</w:t>
      </w:r>
      <w:r w:rsidRPr="00064492">
        <w:rPr>
          <w:rFonts w:cs="Times New Roman"/>
          <w:color w:val="000000"/>
          <w:lang w:val="en-GB"/>
        </w:rPr>
        <w:t xml:space="preserve"> </w:t>
      </w:r>
      <w:r w:rsidRPr="00064492">
        <w:rPr>
          <w:rFonts w:cs="Times New Roman"/>
          <w:b/>
          <w:bCs/>
          <w:color w:val="000000"/>
          <w:lang w:val="en-GB"/>
        </w:rPr>
        <w:t>2</w:t>
      </w:r>
      <w:r w:rsidRPr="00064492">
        <w:rPr>
          <w:rFonts w:cs="Times New Roman"/>
          <w:color w:val="000000"/>
          <w:lang w:val="en-GB"/>
        </w:rPr>
        <w:t>, 599–610 (2018).</w:t>
      </w:r>
    </w:p>
    <w:p w14:paraId="36799C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32.</w:t>
      </w:r>
      <w:r w:rsidRPr="00064492">
        <w:rPr>
          <w:rFonts w:cs="Times New Roman"/>
          <w:color w:val="000000"/>
          <w:lang w:val="en-GB"/>
        </w:rPr>
        <w:tab/>
        <w:t xml:space="preserve">Herrmann, S. M., Brandt, M., Rasmussen, K. &amp; Fensholt, R. Accelerating land cover change in West Africa over four decades as population pressure increased. </w:t>
      </w:r>
      <w:r w:rsidRPr="00064492">
        <w:rPr>
          <w:rFonts w:cs="Times New Roman"/>
          <w:i/>
          <w:iCs/>
          <w:color w:val="000000"/>
          <w:lang w:val="en-GB"/>
        </w:rPr>
        <w:t>Commun. Earth Environ.</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53 (2020).</w:t>
      </w:r>
    </w:p>
    <w:p w14:paraId="726ADD1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33.</w:t>
      </w:r>
      <w:r w:rsidRPr="00064492">
        <w:rPr>
          <w:rFonts w:cs="Times New Roman"/>
          <w:color w:val="000000"/>
          <w:lang w:val="en-GB"/>
        </w:rPr>
        <w:tab/>
        <w:t xml:space="preserve">Mansourian, S. </w:t>
      </w:r>
      <w:r w:rsidRPr="00064492">
        <w:rPr>
          <w:rFonts w:cs="Times New Roman"/>
          <w:i/>
          <w:iCs/>
          <w:color w:val="000000"/>
          <w:lang w:val="en-GB"/>
        </w:rPr>
        <w:t>et al.</w:t>
      </w:r>
      <w:r w:rsidRPr="00064492">
        <w:rPr>
          <w:rFonts w:cs="Times New Roman"/>
          <w:color w:val="000000"/>
          <w:lang w:val="en-GB"/>
        </w:rPr>
        <w:t xml:space="preserve"> Putting the pieces together: Integration for forest landscape restoration implementation. </w:t>
      </w:r>
      <w:r w:rsidRPr="00064492">
        <w:rPr>
          <w:rFonts w:cs="Times New Roman"/>
          <w:i/>
          <w:iCs/>
          <w:color w:val="000000"/>
          <w:lang w:val="en-GB"/>
        </w:rPr>
        <w:t>Land Degrad. Dev.</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419–429 (2020).</w:t>
      </w:r>
    </w:p>
    <w:p w14:paraId="08AFD56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34.</w:t>
      </w:r>
      <w:r w:rsidRPr="00064492">
        <w:rPr>
          <w:rFonts w:cs="Times New Roman"/>
          <w:color w:val="000000"/>
          <w:lang w:val="en-GB"/>
        </w:rPr>
        <w:tab/>
        <w:t xml:space="preserve">Riitters, K., Wickham, J., Costanza, J. K. &amp; Vogt, P. A global evaluation of forest interior area dynamics using tree cover data from 2000 to 2012. </w:t>
      </w:r>
      <w:r w:rsidRPr="00064492">
        <w:rPr>
          <w:rFonts w:cs="Times New Roman"/>
          <w:i/>
          <w:iCs/>
          <w:color w:val="000000"/>
          <w:lang w:val="en-GB"/>
        </w:rPr>
        <w:t>Landsc. Ecol.</w:t>
      </w:r>
      <w:r w:rsidRPr="00064492">
        <w:rPr>
          <w:rFonts w:cs="Times New Roman"/>
          <w:color w:val="000000"/>
          <w:lang w:val="en-GB"/>
        </w:rPr>
        <w:t xml:space="preserve"> </w:t>
      </w:r>
      <w:r w:rsidRPr="00064492">
        <w:rPr>
          <w:rFonts w:cs="Times New Roman"/>
          <w:b/>
          <w:bCs/>
          <w:color w:val="000000"/>
          <w:lang w:val="en-GB"/>
        </w:rPr>
        <w:t>31</w:t>
      </w:r>
      <w:r w:rsidRPr="00064492">
        <w:rPr>
          <w:rFonts w:cs="Times New Roman"/>
          <w:color w:val="000000"/>
          <w:lang w:val="en-GB"/>
        </w:rPr>
        <w:t>, 137–148 (2016).</w:t>
      </w:r>
    </w:p>
    <w:p w14:paraId="5C99BBFC"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35.</w:t>
      </w:r>
      <w:r w:rsidRPr="00064492">
        <w:rPr>
          <w:rFonts w:cs="Times New Roman"/>
          <w:color w:val="000000"/>
          <w:lang w:val="en-GB"/>
        </w:rPr>
        <w:tab/>
        <w:t xml:space="preserve">Reed, J., Van Vianen, J., Deakin, E. L., Barlow, J. &amp; Sunderland, T. Integrated landscape approaches to managing social and environmental issues in the tropics: learning from the past to guide the future. </w:t>
      </w:r>
      <w:r w:rsidRPr="00064492">
        <w:rPr>
          <w:rFonts w:cs="Times New Roman"/>
          <w:i/>
          <w:iCs/>
          <w:color w:val="000000"/>
          <w:lang w:val="en-GB"/>
        </w:rPr>
        <w:t>Glob. Change Biol.</w:t>
      </w:r>
      <w:r w:rsidRPr="00064492">
        <w:rPr>
          <w:rFonts w:cs="Times New Roman"/>
          <w:color w:val="000000"/>
          <w:lang w:val="en-GB"/>
        </w:rPr>
        <w:t xml:space="preserve"> </w:t>
      </w:r>
      <w:r w:rsidRPr="00064492">
        <w:rPr>
          <w:rFonts w:cs="Times New Roman"/>
          <w:b/>
          <w:bCs/>
          <w:color w:val="000000"/>
          <w:lang w:val="en-GB"/>
        </w:rPr>
        <w:t>22</w:t>
      </w:r>
      <w:r w:rsidRPr="00064492">
        <w:rPr>
          <w:rFonts w:cs="Times New Roman"/>
          <w:color w:val="000000"/>
          <w:lang w:val="en-GB"/>
        </w:rPr>
        <w:t>, 2540–2554 (2016).</w:t>
      </w:r>
    </w:p>
    <w:p w14:paraId="10CD92E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36.</w:t>
      </w:r>
      <w:r w:rsidRPr="00064492">
        <w:rPr>
          <w:rFonts w:cs="Times New Roman"/>
          <w:color w:val="000000"/>
          <w:lang w:val="en-GB"/>
        </w:rPr>
        <w:tab/>
        <w:t xml:space="preserve">Haddad, N. M. </w:t>
      </w:r>
      <w:r w:rsidRPr="00064492">
        <w:rPr>
          <w:rFonts w:cs="Times New Roman"/>
          <w:i/>
          <w:iCs/>
          <w:color w:val="000000"/>
          <w:lang w:val="en-GB"/>
        </w:rPr>
        <w:t>et al.</w:t>
      </w:r>
      <w:r w:rsidRPr="00064492">
        <w:rPr>
          <w:rFonts w:cs="Times New Roman"/>
          <w:color w:val="000000"/>
          <w:lang w:val="en-GB"/>
        </w:rPr>
        <w:t xml:space="preserve"> Habitat fragmentation and its lasting impact on Earth’s ecosystems.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1</w:t>
      </w:r>
      <w:r w:rsidRPr="00064492">
        <w:rPr>
          <w:rFonts w:cs="Times New Roman"/>
          <w:color w:val="000000"/>
          <w:lang w:val="en-GB"/>
        </w:rPr>
        <w:t>, e1500052 (2015).</w:t>
      </w:r>
    </w:p>
    <w:p w14:paraId="3989986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37.</w:t>
      </w:r>
      <w:r w:rsidRPr="00064492">
        <w:rPr>
          <w:rFonts w:cs="Times New Roman"/>
          <w:color w:val="000000"/>
          <w:lang w:val="en-GB"/>
        </w:rPr>
        <w:tab/>
        <w:t xml:space="preserve">Seto, K. C., Güneralp, B. &amp; Hutyra, L. R. Global forecasts of urban expansion to 2030 and direct impacts on biodiversity and carbon pools.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109</w:t>
      </w:r>
      <w:r w:rsidRPr="00064492">
        <w:rPr>
          <w:rFonts w:cs="Times New Roman"/>
          <w:color w:val="000000"/>
          <w:lang w:val="en-GB"/>
        </w:rPr>
        <w:t>, 16083–16088 (2012).</w:t>
      </w:r>
    </w:p>
    <w:p w14:paraId="6EA7DA17" w14:textId="77777777" w:rsidR="00064492" w:rsidRPr="00064492" w:rsidRDefault="00064492" w:rsidP="00064492">
      <w:pPr>
        <w:pStyle w:val="Bibliography"/>
        <w:rPr>
          <w:rFonts w:cs="Times New Roman"/>
          <w:color w:val="000000"/>
          <w:lang w:val="en-GB"/>
        </w:rPr>
      </w:pPr>
      <w:r w:rsidRPr="0018493C">
        <w:rPr>
          <w:rFonts w:cs="Times New Roman"/>
          <w:color w:val="000000"/>
        </w:rPr>
        <w:t>38.</w:t>
      </w:r>
      <w:r w:rsidRPr="0018493C">
        <w:rPr>
          <w:rFonts w:cs="Times New Roman"/>
          <w:color w:val="000000"/>
        </w:rPr>
        <w:tab/>
        <w:t xml:space="preserve">Kauppi, P. E. </w:t>
      </w:r>
      <w:r w:rsidRPr="0018493C">
        <w:rPr>
          <w:rFonts w:cs="Times New Roman"/>
          <w:i/>
          <w:iCs/>
          <w:color w:val="000000"/>
        </w:rPr>
        <w:t>et al.</w:t>
      </w:r>
      <w:r w:rsidRPr="0018493C">
        <w:rPr>
          <w:rFonts w:cs="Times New Roman"/>
          <w:color w:val="000000"/>
        </w:rPr>
        <w:t xml:space="preserve"> </w:t>
      </w:r>
      <w:r w:rsidRPr="00064492">
        <w:rPr>
          <w:rFonts w:cs="Times New Roman"/>
          <w:color w:val="000000"/>
          <w:lang w:val="en-GB"/>
        </w:rPr>
        <w:t xml:space="preserve">Returning forests </w:t>
      </w:r>
      <w:proofErr w:type="spellStart"/>
      <w:r w:rsidRPr="00064492">
        <w:rPr>
          <w:rFonts w:cs="Times New Roman"/>
          <w:color w:val="000000"/>
          <w:lang w:val="en-GB"/>
        </w:rPr>
        <w:t>analyzed</w:t>
      </w:r>
      <w:proofErr w:type="spellEnd"/>
      <w:r w:rsidRPr="00064492">
        <w:rPr>
          <w:rFonts w:cs="Times New Roman"/>
          <w:color w:val="000000"/>
          <w:lang w:val="en-GB"/>
        </w:rPr>
        <w:t xml:space="preserve"> with the forest identity.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103</w:t>
      </w:r>
      <w:r w:rsidRPr="00064492">
        <w:rPr>
          <w:rFonts w:cs="Times New Roman"/>
          <w:color w:val="000000"/>
          <w:lang w:val="en-GB"/>
        </w:rPr>
        <w:t>, 17574–17579 (2006).</w:t>
      </w:r>
    </w:p>
    <w:p w14:paraId="3866932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39.</w:t>
      </w:r>
      <w:r w:rsidRPr="00064492">
        <w:rPr>
          <w:rFonts w:cs="Times New Roman"/>
          <w:color w:val="000000"/>
          <w:lang w:val="en-GB"/>
        </w:rPr>
        <w:tab/>
        <w:t xml:space="preserve">Vuletić, D. </w:t>
      </w:r>
      <w:r w:rsidRPr="00064492">
        <w:rPr>
          <w:rFonts w:cs="Times New Roman"/>
          <w:i/>
          <w:iCs/>
          <w:color w:val="000000"/>
          <w:lang w:val="en-GB"/>
        </w:rPr>
        <w:t>et al.</w:t>
      </w:r>
      <w:r w:rsidRPr="00064492">
        <w:rPr>
          <w:rFonts w:cs="Times New Roman"/>
          <w:color w:val="000000"/>
          <w:lang w:val="en-GB"/>
        </w:rPr>
        <w:t xml:space="preserve"> How Socio-Economic Conditions Influence Forest Policy Development in Central and South-East Europe. </w:t>
      </w:r>
      <w:r w:rsidRPr="00064492">
        <w:rPr>
          <w:rFonts w:cs="Times New Roman"/>
          <w:i/>
          <w:iCs/>
          <w:color w:val="000000"/>
          <w:lang w:val="en-GB"/>
        </w:rPr>
        <w:t>Environ. Manage.</w:t>
      </w:r>
      <w:r w:rsidRPr="00064492">
        <w:rPr>
          <w:rFonts w:cs="Times New Roman"/>
          <w:color w:val="000000"/>
          <w:lang w:val="en-GB"/>
        </w:rPr>
        <w:t xml:space="preserve"> </w:t>
      </w:r>
      <w:r w:rsidRPr="00064492">
        <w:rPr>
          <w:rFonts w:cs="Times New Roman"/>
          <w:b/>
          <w:bCs/>
          <w:color w:val="000000"/>
          <w:lang w:val="en-GB"/>
        </w:rPr>
        <w:t>46</w:t>
      </w:r>
      <w:r w:rsidRPr="00064492">
        <w:rPr>
          <w:rFonts w:cs="Times New Roman"/>
          <w:color w:val="000000"/>
          <w:lang w:val="en-GB"/>
        </w:rPr>
        <w:t>, 931–940 (2010).</w:t>
      </w:r>
    </w:p>
    <w:p w14:paraId="5228F1B3"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40.</w:t>
      </w:r>
      <w:r w:rsidRPr="00064492">
        <w:rPr>
          <w:rFonts w:cs="Times New Roman"/>
          <w:color w:val="000000"/>
          <w:lang w:val="en-GB"/>
        </w:rPr>
        <w:tab/>
        <w:t xml:space="preserve">Curtis, P. G., Slay, C. M., Harris, N. L., Tyukavina, A. &amp; Hansen, M. C. Classifying drivers of global forest loss. </w:t>
      </w:r>
      <w:r w:rsidRPr="00064492">
        <w:rPr>
          <w:rFonts w:cs="Times New Roman"/>
          <w:i/>
          <w:iCs/>
          <w:color w:val="000000"/>
          <w:lang w:val="en-GB"/>
        </w:rPr>
        <w:t>Science</w:t>
      </w:r>
      <w:r w:rsidRPr="00064492">
        <w:rPr>
          <w:rFonts w:cs="Times New Roman"/>
          <w:color w:val="000000"/>
          <w:lang w:val="en-GB"/>
        </w:rPr>
        <w:t xml:space="preserve"> </w:t>
      </w:r>
      <w:r w:rsidRPr="00064492">
        <w:rPr>
          <w:rFonts w:cs="Times New Roman"/>
          <w:b/>
          <w:bCs/>
          <w:color w:val="000000"/>
          <w:lang w:val="en-GB"/>
        </w:rPr>
        <w:t>361</w:t>
      </w:r>
      <w:r w:rsidRPr="00064492">
        <w:rPr>
          <w:rFonts w:cs="Times New Roman"/>
          <w:color w:val="000000"/>
          <w:lang w:val="en-GB"/>
        </w:rPr>
        <w:t>, 1108–1111 (2018).</w:t>
      </w:r>
    </w:p>
    <w:p w14:paraId="07CD3D64"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41.</w:t>
      </w:r>
      <w:r w:rsidRPr="00064492">
        <w:rPr>
          <w:rFonts w:cs="Times New Roman"/>
          <w:color w:val="000000"/>
          <w:lang w:val="en-GB"/>
        </w:rPr>
        <w:tab/>
        <w:t xml:space="preserve">Bren d’Amour, C. </w:t>
      </w:r>
      <w:r w:rsidRPr="00064492">
        <w:rPr>
          <w:rFonts w:cs="Times New Roman"/>
          <w:i/>
          <w:iCs/>
          <w:color w:val="000000"/>
          <w:lang w:val="en-GB"/>
        </w:rPr>
        <w:t>et al.</w:t>
      </w:r>
      <w:r w:rsidRPr="00064492">
        <w:rPr>
          <w:rFonts w:cs="Times New Roman"/>
          <w:color w:val="000000"/>
          <w:lang w:val="en-GB"/>
        </w:rPr>
        <w:t xml:space="preserve"> Future urban land expansion and implications for global croplands. </w:t>
      </w:r>
      <w:r w:rsidRPr="00064492">
        <w:rPr>
          <w:rFonts w:cs="Times New Roman"/>
          <w:i/>
          <w:iCs/>
          <w:color w:val="000000"/>
          <w:lang w:val="en-GB"/>
        </w:rPr>
        <w:t>Proc. Natl. Acad. Sci.</w:t>
      </w:r>
      <w:r w:rsidRPr="00064492">
        <w:rPr>
          <w:rFonts w:cs="Times New Roman"/>
          <w:color w:val="000000"/>
          <w:lang w:val="en-GB"/>
        </w:rPr>
        <w:t xml:space="preserve"> </w:t>
      </w:r>
      <w:r w:rsidRPr="00064492">
        <w:rPr>
          <w:rFonts w:cs="Times New Roman"/>
          <w:b/>
          <w:bCs/>
          <w:color w:val="000000"/>
          <w:lang w:val="en-GB"/>
        </w:rPr>
        <w:t>114</w:t>
      </w:r>
      <w:r w:rsidRPr="00064492">
        <w:rPr>
          <w:rFonts w:cs="Times New Roman"/>
          <w:color w:val="000000"/>
          <w:lang w:val="en-GB"/>
        </w:rPr>
        <w:t>, 8939–8944 (2017).</w:t>
      </w:r>
    </w:p>
    <w:p w14:paraId="67B8E53D"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42.</w:t>
      </w:r>
      <w:r w:rsidRPr="00064492">
        <w:rPr>
          <w:rFonts w:cs="Times New Roman"/>
          <w:color w:val="000000"/>
          <w:lang w:val="en-GB"/>
        </w:rPr>
        <w:tab/>
        <w:t xml:space="preserve">Ahrends, A. </w:t>
      </w:r>
      <w:r w:rsidRPr="00064492">
        <w:rPr>
          <w:rFonts w:cs="Times New Roman"/>
          <w:i/>
          <w:iCs/>
          <w:color w:val="000000"/>
          <w:lang w:val="en-GB"/>
        </w:rPr>
        <w:t>et al.</w:t>
      </w:r>
      <w:r w:rsidRPr="00064492">
        <w:rPr>
          <w:rFonts w:cs="Times New Roman"/>
          <w:color w:val="000000"/>
          <w:lang w:val="en-GB"/>
        </w:rPr>
        <w:t xml:space="preserve"> Current trends of rubber plantation expansion may threaten biodiversity and livelihoods.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34</w:t>
      </w:r>
      <w:r w:rsidRPr="00064492">
        <w:rPr>
          <w:rFonts w:cs="Times New Roman"/>
          <w:color w:val="000000"/>
          <w:lang w:val="en-GB"/>
        </w:rPr>
        <w:t>, 48–58 (2015).</w:t>
      </w:r>
    </w:p>
    <w:p w14:paraId="3B3F530A"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43.</w:t>
      </w:r>
      <w:r w:rsidRPr="00064492">
        <w:rPr>
          <w:rFonts w:cs="Times New Roman"/>
          <w:color w:val="000000"/>
          <w:lang w:val="en-GB"/>
        </w:rPr>
        <w:tab/>
        <w:t xml:space="preserve">García-Ruiz, J. M. &amp; Lana-Renault, N. Hydrological and erosive consequences of farmland abandonment in Europe, with special reference to the Mediterranean region – A review. </w:t>
      </w:r>
      <w:r w:rsidRPr="00064492">
        <w:rPr>
          <w:rFonts w:cs="Times New Roman"/>
          <w:i/>
          <w:iCs/>
          <w:color w:val="000000"/>
          <w:lang w:val="en-GB"/>
        </w:rPr>
        <w:t>Agric. Ecosyst. Environ.</w:t>
      </w:r>
      <w:r w:rsidRPr="00064492">
        <w:rPr>
          <w:rFonts w:cs="Times New Roman"/>
          <w:color w:val="000000"/>
          <w:lang w:val="en-GB"/>
        </w:rPr>
        <w:t xml:space="preserve"> </w:t>
      </w:r>
      <w:r w:rsidRPr="00064492">
        <w:rPr>
          <w:rFonts w:cs="Times New Roman"/>
          <w:b/>
          <w:bCs/>
          <w:color w:val="000000"/>
          <w:lang w:val="en-GB"/>
        </w:rPr>
        <w:t>140</w:t>
      </w:r>
      <w:r w:rsidRPr="00064492">
        <w:rPr>
          <w:rFonts w:cs="Times New Roman"/>
          <w:color w:val="000000"/>
          <w:lang w:val="en-GB"/>
        </w:rPr>
        <w:t>, 317–338 (2011).</w:t>
      </w:r>
    </w:p>
    <w:p w14:paraId="0761867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44.</w:t>
      </w:r>
      <w:r w:rsidRPr="00064492">
        <w:rPr>
          <w:rFonts w:cs="Times New Roman"/>
          <w:color w:val="000000"/>
          <w:lang w:val="en-GB"/>
        </w:rPr>
        <w:tab/>
        <w:t xml:space="preserve">Schneider, A. </w:t>
      </w:r>
      <w:r w:rsidRPr="00064492">
        <w:rPr>
          <w:rFonts w:cs="Times New Roman"/>
          <w:i/>
          <w:iCs/>
          <w:color w:val="000000"/>
          <w:lang w:val="en-GB"/>
        </w:rPr>
        <w:t>et al.</w:t>
      </w:r>
      <w:r w:rsidRPr="00064492">
        <w:rPr>
          <w:rFonts w:cs="Times New Roman"/>
          <w:color w:val="000000"/>
          <w:lang w:val="en-GB"/>
        </w:rPr>
        <w:t xml:space="preserve"> A new urban landscape in East–Southeast Asia, 2000–2010.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10</w:t>
      </w:r>
      <w:r w:rsidRPr="00064492">
        <w:rPr>
          <w:rFonts w:cs="Times New Roman"/>
          <w:color w:val="000000"/>
          <w:lang w:val="en-GB"/>
        </w:rPr>
        <w:t>, 034002 (2015).</w:t>
      </w:r>
    </w:p>
    <w:p w14:paraId="4370694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45.</w:t>
      </w:r>
      <w:r w:rsidRPr="00064492">
        <w:rPr>
          <w:rFonts w:cs="Times New Roman"/>
          <w:color w:val="000000"/>
          <w:lang w:val="en-GB"/>
        </w:rPr>
        <w:tab/>
        <w:t xml:space="preserve">Vijay, V., Pimm, S. L., Jenkins, C. N. &amp; Smith, S. J. The Impacts of Oil Palm on Recent Deforestation and Biodiversity Loss. </w:t>
      </w:r>
      <w:r w:rsidRPr="00064492">
        <w:rPr>
          <w:rFonts w:cs="Times New Roman"/>
          <w:i/>
          <w:iCs/>
          <w:color w:val="000000"/>
          <w:lang w:val="en-GB"/>
        </w:rPr>
        <w:t>PLOS ONE</w:t>
      </w:r>
      <w:r w:rsidRPr="00064492">
        <w:rPr>
          <w:rFonts w:cs="Times New Roman"/>
          <w:color w:val="000000"/>
          <w:lang w:val="en-GB"/>
        </w:rPr>
        <w:t xml:space="preserve"> </w:t>
      </w:r>
      <w:r w:rsidRPr="00064492">
        <w:rPr>
          <w:rFonts w:cs="Times New Roman"/>
          <w:b/>
          <w:bCs/>
          <w:color w:val="000000"/>
          <w:lang w:val="en-GB"/>
        </w:rPr>
        <w:t>11</w:t>
      </w:r>
      <w:r w:rsidRPr="00064492">
        <w:rPr>
          <w:rFonts w:cs="Times New Roman"/>
          <w:color w:val="000000"/>
          <w:lang w:val="en-GB"/>
        </w:rPr>
        <w:t>, e0159668 (2016).</w:t>
      </w:r>
    </w:p>
    <w:p w14:paraId="4A83D82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46.</w:t>
      </w:r>
      <w:r w:rsidRPr="00064492">
        <w:rPr>
          <w:rFonts w:cs="Times New Roman"/>
          <w:color w:val="000000"/>
          <w:lang w:val="en-GB"/>
        </w:rPr>
        <w:tab/>
        <w:t xml:space="preserve">Güneralp, B. &amp; Seto, K. C. Futures of global urban expansion: uncertainties and implications for biodiversity conservation. </w:t>
      </w:r>
      <w:r w:rsidRPr="00064492">
        <w:rPr>
          <w:rFonts w:cs="Times New Roman"/>
          <w:i/>
          <w:iCs/>
          <w:color w:val="000000"/>
          <w:lang w:val="en-GB"/>
        </w:rPr>
        <w:t>Environ. Res. Lett.</w:t>
      </w:r>
      <w:r w:rsidRPr="00064492">
        <w:rPr>
          <w:rFonts w:cs="Times New Roman"/>
          <w:color w:val="000000"/>
          <w:lang w:val="en-GB"/>
        </w:rPr>
        <w:t xml:space="preserve"> </w:t>
      </w:r>
      <w:r w:rsidRPr="00064492">
        <w:rPr>
          <w:rFonts w:cs="Times New Roman"/>
          <w:b/>
          <w:bCs/>
          <w:color w:val="000000"/>
          <w:lang w:val="en-GB"/>
        </w:rPr>
        <w:t>8</w:t>
      </w:r>
      <w:r w:rsidRPr="00064492">
        <w:rPr>
          <w:rFonts w:cs="Times New Roman"/>
          <w:color w:val="000000"/>
          <w:lang w:val="en-GB"/>
        </w:rPr>
        <w:t>, 014025 (2013).</w:t>
      </w:r>
    </w:p>
    <w:p w14:paraId="3F07562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lastRenderedPageBreak/>
        <w:t>47.</w:t>
      </w:r>
      <w:r w:rsidRPr="00064492">
        <w:rPr>
          <w:rFonts w:cs="Times New Roman"/>
          <w:color w:val="000000"/>
          <w:lang w:val="en-GB"/>
        </w:rPr>
        <w:tab/>
        <w:t xml:space="preserve">Arroyo‐Rodríguez, V. </w:t>
      </w:r>
      <w:r w:rsidRPr="00064492">
        <w:rPr>
          <w:rFonts w:cs="Times New Roman"/>
          <w:i/>
          <w:iCs/>
          <w:color w:val="000000"/>
          <w:lang w:val="en-GB"/>
        </w:rPr>
        <w:t>et al.</w:t>
      </w:r>
      <w:r w:rsidRPr="00064492">
        <w:rPr>
          <w:rFonts w:cs="Times New Roman"/>
          <w:color w:val="000000"/>
          <w:lang w:val="en-GB"/>
        </w:rPr>
        <w:t xml:space="preserve"> Designing optimal human‐modified landscapes for forest biodiversity conservation. </w:t>
      </w:r>
      <w:r w:rsidRPr="00064492">
        <w:rPr>
          <w:rFonts w:cs="Times New Roman"/>
          <w:i/>
          <w:iCs/>
          <w:color w:val="000000"/>
          <w:lang w:val="en-GB"/>
        </w:rPr>
        <w:t>Ecol. Lett.</w:t>
      </w:r>
      <w:r w:rsidRPr="00064492">
        <w:rPr>
          <w:rFonts w:cs="Times New Roman"/>
          <w:color w:val="000000"/>
          <w:lang w:val="en-GB"/>
        </w:rPr>
        <w:t xml:space="preserve"> </w:t>
      </w:r>
      <w:r w:rsidRPr="00064492">
        <w:rPr>
          <w:rFonts w:cs="Times New Roman"/>
          <w:b/>
          <w:bCs/>
          <w:color w:val="000000"/>
          <w:lang w:val="en-GB"/>
        </w:rPr>
        <w:t>23</w:t>
      </w:r>
      <w:r w:rsidRPr="00064492">
        <w:rPr>
          <w:rFonts w:cs="Times New Roman"/>
          <w:color w:val="000000"/>
          <w:lang w:val="en-GB"/>
        </w:rPr>
        <w:t>, 1404–1420 (2020).</w:t>
      </w:r>
    </w:p>
    <w:p w14:paraId="17822E01"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48.</w:t>
      </w:r>
      <w:r w:rsidRPr="00064492">
        <w:rPr>
          <w:rFonts w:cs="Times New Roman"/>
          <w:color w:val="000000"/>
          <w:lang w:val="en-GB"/>
        </w:rPr>
        <w:tab/>
        <w:t xml:space="preserve">Liu, J. </w:t>
      </w:r>
      <w:r w:rsidRPr="00064492">
        <w:rPr>
          <w:rFonts w:cs="Times New Roman"/>
          <w:i/>
          <w:iCs/>
          <w:color w:val="000000"/>
          <w:lang w:val="en-GB"/>
        </w:rPr>
        <w:t>et al.</w:t>
      </w:r>
      <w:r w:rsidRPr="00064492">
        <w:rPr>
          <w:rFonts w:cs="Times New Roman"/>
          <w:color w:val="000000"/>
          <w:lang w:val="en-GB"/>
        </w:rPr>
        <w:t xml:space="preserve"> Framing Sustainability in a Telecoupled World. </w:t>
      </w:r>
      <w:r w:rsidRPr="00064492">
        <w:rPr>
          <w:rFonts w:cs="Times New Roman"/>
          <w:i/>
          <w:iCs/>
          <w:color w:val="000000"/>
          <w:lang w:val="en-GB"/>
        </w:rPr>
        <w:t>Ecol. Soc.</w:t>
      </w:r>
      <w:r w:rsidRPr="00064492">
        <w:rPr>
          <w:rFonts w:cs="Times New Roman"/>
          <w:color w:val="000000"/>
          <w:lang w:val="en-GB"/>
        </w:rPr>
        <w:t xml:space="preserve"> </w:t>
      </w:r>
      <w:r w:rsidRPr="00064492">
        <w:rPr>
          <w:rFonts w:cs="Times New Roman"/>
          <w:b/>
          <w:bCs/>
          <w:color w:val="000000"/>
          <w:lang w:val="en-GB"/>
        </w:rPr>
        <w:t>18</w:t>
      </w:r>
      <w:r w:rsidRPr="00064492">
        <w:rPr>
          <w:rFonts w:cs="Times New Roman"/>
          <w:color w:val="000000"/>
          <w:lang w:val="en-GB"/>
        </w:rPr>
        <w:t>, art26 (2013).</w:t>
      </w:r>
    </w:p>
    <w:p w14:paraId="782BA989"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49.</w:t>
      </w:r>
      <w:r w:rsidRPr="00064492">
        <w:rPr>
          <w:rFonts w:cs="Times New Roman"/>
          <w:color w:val="000000"/>
          <w:lang w:val="en-GB"/>
        </w:rPr>
        <w:tab/>
        <w:t xml:space="preserve">Mitchell, M. G. E. </w:t>
      </w:r>
      <w:r w:rsidRPr="00064492">
        <w:rPr>
          <w:rFonts w:cs="Times New Roman"/>
          <w:i/>
          <w:iCs/>
          <w:color w:val="000000"/>
          <w:lang w:val="en-GB"/>
        </w:rPr>
        <w:t>et al.</w:t>
      </w:r>
      <w:r w:rsidRPr="00064492">
        <w:rPr>
          <w:rFonts w:cs="Times New Roman"/>
          <w:color w:val="000000"/>
          <w:lang w:val="en-GB"/>
        </w:rPr>
        <w:t xml:space="preserve"> Reframing landscape fragmentation’s effects on ecosystem services. </w:t>
      </w:r>
      <w:r w:rsidRPr="00064492">
        <w:rPr>
          <w:rFonts w:cs="Times New Roman"/>
          <w:i/>
          <w:iCs/>
          <w:color w:val="000000"/>
          <w:lang w:val="en-GB"/>
        </w:rPr>
        <w:t>Trends Ecol. Evol.</w:t>
      </w:r>
      <w:r w:rsidRPr="00064492">
        <w:rPr>
          <w:rFonts w:cs="Times New Roman"/>
          <w:color w:val="000000"/>
          <w:lang w:val="en-GB"/>
        </w:rPr>
        <w:t xml:space="preserve"> </w:t>
      </w:r>
      <w:r w:rsidRPr="00064492">
        <w:rPr>
          <w:rFonts w:cs="Times New Roman"/>
          <w:b/>
          <w:bCs/>
          <w:color w:val="000000"/>
          <w:lang w:val="en-GB"/>
        </w:rPr>
        <w:t>30</w:t>
      </w:r>
      <w:r w:rsidRPr="00064492">
        <w:rPr>
          <w:rFonts w:cs="Times New Roman"/>
          <w:color w:val="000000"/>
          <w:lang w:val="en-GB"/>
        </w:rPr>
        <w:t>, 190–198 (2015).</w:t>
      </w:r>
    </w:p>
    <w:p w14:paraId="3E13F06B"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50.</w:t>
      </w:r>
      <w:r w:rsidRPr="00064492">
        <w:rPr>
          <w:rFonts w:cs="Times New Roman"/>
          <w:color w:val="000000"/>
          <w:lang w:val="en-GB"/>
        </w:rPr>
        <w:tab/>
        <w:t xml:space="preserve">Rudel, T. K. </w:t>
      </w:r>
      <w:r w:rsidRPr="00064492">
        <w:rPr>
          <w:rFonts w:cs="Times New Roman"/>
          <w:i/>
          <w:iCs/>
          <w:color w:val="000000"/>
          <w:lang w:val="en-GB"/>
        </w:rPr>
        <w:t>et al.</w:t>
      </w:r>
      <w:r w:rsidRPr="00064492">
        <w:rPr>
          <w:rFonts w:cs="Times New Roman"/>
          <w:color w:val="000000"/>
          <w:lang w:val="en-GB"/>
        </w:rPr>
        <w:t xml:space="preserve"> Forest transitions: towards a global understanding of land use change. </w:t>
      </w:r>
      <w:r w:rsidRPr="00064492">
        <w:rPr>
          <w:rFonts w:cs="Times New Roman"/>
          <w:i/>
          <w:iCs/>
          <w:color w:val="000000"/>
          <w:lang w:val="en-GB"/>
        </w:rPr>
        <w:t>Glob. Environ. Change</w:t>
      </w:r>
      <w:r w:rsidRPr="00064492">
        <w:rPr>
          <w:rFonts w:cs="Times New Roman"/>
          <w:color w:val="000000"/>
          <w:lang w:val="en-GB"/>
        </w:rPr>
        <w:t xml:space="preserve"> </w:t>
      </w:r>
      <w:r w:rsidRPr="00064492">
        <w:rPr>
          <w:rFonts w:cs="Times New Roman"/>
          <w:b/>
          <w:bCs/>
          <w:color w:val="000000"/>
          <w:lang w:val="en-GB"/>
        </w:rPr>
        <w:t>15</w:t>
      </w:r>
      <w:r w:rsidRPr="00064492">
        <w:rPr>
          <w:rFonts w:cs="Times New Roman"/>
          <w:color w:val="000000"/>
          <w:lang w:val="en-GB"/>
        </w:rPr>
        <w:t>, 23–31 (2005).</w:t>
      </w:r>
    </w:p>
    <w:p w14:paraId="1DFB1842"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51.</w:t>
      </w:r>
      <w:r w:rsidRPr="00064492">
        <w:rPr>
          <w:rFonts w:cs="Times New Roman"/>
          <w:color w:val="000000"/>
          <w:lang w:val="en-GB"/>
        </w:rPr>
        <w:tab/>
        <w:t xml:space="preserve">Newbold, T. </w:t>
      </w:r>
      <w:r w:rsidRPr="00064492">
        <w:rPr>
          <w:rFonts w:cs="Times New Roman"/>
          <w:i/>
          <w:iCs/>
          <w:color w:val="000000"/>
          <w:lang w:val="en-GB"/>
        </w:rPr>
        <w:t>et al.</w:t>
      </w:r>
      <w:r w:rsidRPr="00064492">
        <w:rPr>
          <w:rFonts w:cs="Times New Roman"/>
          <w:color w:val="000000"/>
          <w:lang w:val="en-GB"/>
        </w:rPr>
        <w:t xml:space="preserve"> Global effects of land use on local terrestrial biodiversity. </w:t>
      </w:r>
      <w:r w:rsidRPr="00064492">
        <w:rPr>
          <w:rFonts w:cs="Times New Roman"/>
          <w:i/>
          <w:iCs/>
          <w:color w:val="000000"/>
          <w:lang w:val="en-GB"/>
        </w:rPr>
        <w:t>Nature</w:t>
      </w:r>
      <w:r w:rsidRPr="00064492">
        <w:rPr>
          <w:rFonts w:cs="Times New Roman"/>
          <w:color w:val="000000"/>
          <w:lang w:val="en-GB"/>
        </w:rPr>
        <w:t xml:space="preserve"> </w:t>
      </w:r>
      <w:r w:rsidRPr="00064492">
        <w:rPr>
          <w:rFonts w:cs="Times New Roman"/>
          <w:b/>
          <w:bCs/>
          <w:color w:val="000000"/>
          <w:lang w:val="en-GB"/>
        </w:rPr>
        <w:t>520</w:t>
      </w:r>
      <w:r w:rsidRPr="00064492">
        <w:rPr>
          <w:rFonts w:cs="Times New Roman"/>
          <w:color w:val="000000"/>
          <w:lang w:val="en-GB"/>
        </w:rPr>
        <w:t>, 45–50 (2015).</w:t>
      </w:r>
    </w:p>
    <w:p w14:paraId="44DE583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52.</w:t>
      </w:r>
      <w:r w:rsidRPr="00064492">
        <w:rPr>
          <w:rFonts w:cs="Times New Roman"/>
          <w:color w:val="000000"/>
          <w:lang w:val="en-GB"/>
        </w:rPr>
        <w:tab/>
        <w:t xml:space="preserve">Brockerhoff, E. G. </w:t>
      </w:r>
      <w:r w:rsidRPr="00064492">
        <w:rPr>
          <w:rFonts w:cs="Times New Roman"/>
          <w:i/>
          <w:iCs/>
          <w:color w:val="000000"/>
          <w:lang w:val="en-GB"/>
        </w:rPr>
        <w:t>et al.</w:t>
      </w:r>
      <w:r w:rsidRPr="00064492">
        <w:rPr>
          <w:rFonts w:cs="Times New Roman"/>
          <w:color w:val="000000"/>
          <w:lang w:val="en-GB"/>
        </w:rPr>
        <w:t xml:space="preserve"> Forest biodiversity, ecosystem functioning and the provision of ecosystem services. </w:t>
      </w:r>
      <w:r w:rsidRPr="00064492">
        <w:rPr>
          <w:rFonts w:cs="Times New Roman"/>
          <w:i/>
          <w:iCs/>
          <w:color w:val="000000"/>
          <w:lang w:val="en-GB"/>
        </w:rPr>
        <w:t>Biodivers. Conserv.</w:t>
      </w:r>
      <w:r w:rsidRPr="00064492">
        <w:rPr>
          <w:rFonts w:cs="Times New Roman"/>
          <w:color w:val="000000"/>
          <w:lang w:val="en-GB"/>
        </w:rPr>
        <w:t xml:space="preserve"> </w:t>
      </w:r>
      <w:r w:rsidRPr="00064492">
        <w:rPr>
          <w:rFonts w:cs="Times New Roman"/>
          <w:b/>
          <w:bCs/>
          <w:color w:val="000000"/>
          <w:lang w:val="en-GB"/>
        </w:rPr>
        <w:t>26</w:t>
      </w:r>
      <w:r w:rsidRPr="00064492">
        <w:rPr>
          <w:rFonts w:cs="Times New Roman"/>
          <w:color w:val="000000"/>
          <w:lang w:val="en-GB"/>
        </w:rPr>
        <w:t>, 3005–3035 (2017).</w:t>
      </w:r>
    </w:p>
    <w:p w14:paraId="20EB37AF"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53.</w:t>
      </w:r>
      <w:r w:rsidRPr="00064492">
        <w:rPr>
          <w:rFonts w:cs="Times New Roman"/>
          <w:color w:val="000000"/>
          <w:lang w:val="en-GB"/>
        </w:rPr>
        <w:tab/>
        <w:t xml:space="preserve">Bratman, G. N. </w:t>
      </w:r>
      <w:r w:rsidRPr="00064492">
        <w:rPr>
          <w:rFonts w:cs="Times New Roman"/>
          <w:i/>
          <w:iCs/>
          <w:color w:val="000000"/>
          <w:lang w:val="en-GB"/>
        </w:rPr>
        <w:t>et al.</w:t>
      </w:r>
      <w:r w:rsidRPr="00064492">
        <w:rPr>
          <w:rFonts w:cs="Times New Roman"/>
          <w:color w:val="000000"/>
          <w:lang w:val="en-GB"/>
        </w:rPr>
        <w:t xml:space="preserve"> Nature and mental health: An ecosystem service perspective. </w:t>
      </w:r>
      <w:r w:rsidRPr="00064492">
        <w:rPr>
          <w:rFonts w:cs="Times New Roman"/>
          <w:i/>
          <w:iCs/>
          <w:color w:val="000000"/>
          <w:lang w:val="en-GB"/>
        </w:rPr>
        <w:t>Sci. Adv.</w:t>
      </w:r>
      <w:r w:rsidRPr="00064492">
        <w:rPr>
          <w:rFonts w:cs="Times New Roman"/>
          <w:color w:val="000000"/>
          <w:lang w:val="en-GB"/>
        </w:rPr>
        <w:t xml:space="preserve"> </w:t>
      </w:r>
      <w:r w:rsidRPr="00064492">
        <w:rPr>
          <w:rFonts w:cs="Times New Roman"/>
          <w:b/>
          <w:bCs/>
          <w:color w:val="000000"/>
          <w:lang w:val="en-GB"/>
        </w:rPr>
        <w:t>5</w:t>
      </w:r>
      <w:r w:rsidRPr="00064492">
        <w:rPr>
          <w:rFonts w:cs="Times New Roman"/>
          <w:color w:val="000000"/>
          <w:lang w:val="en-GB"/>
        </w:rPr>
        <w:t>, eaax0903 (2019).</w:t>
      </w:r>
    </w:p>
    <w:p w14:paraId="7AC3F828"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54.</w:t>
      </w:r>
      <w:r w:rsidRPr="00064492">
        <w:rPr>
          <w:rFonts w:cs="Times New Roman"/>
          <w:color w:val="000000"/>
          <w:lang w:val="en-GB"/>
        </w:rPr>
        <w:tab/>
        <w:t xml:space="preserve">Vogt, P. </w:t>
      </w:r>
      <w:r w:rsidRPr="00064492">
        <w:rPr>
          <w:rFonts w:cs="Times New Roman"/>
          <w:i/>
          <w:iCs/>
          <w:color w:val="000000"/>
          <w:lang w:val="en-GB"/>
        </w:rPr>
        <w:t>et al.</w:t>
      </w:r>
      <w:r w:rsidRPr="00064492">
        <w:rPr>
          <w:rFonts w:cs="Times New Roman"/>
          <w:color w:val="000000"/>
          <w:lang w:val="en-GB"/>
        </w:rPr>
        <w:t xml:space="preserve"> GuidosToolbox Workbench: spatial analysis of raster maps for ecological applications. </w:t>
      </w:r>
      <w:r w:rsidRPr="00064492">
        <w:rPr>
          <w:rFonts w:cs="Times New Roman"/>
          <w:i/>
          <w:iCs/>
          <w:color w:val="000000"/>
          <w:lang w:val="en-GB"/>
        </w:rPr>
        <w:t>Ecography</w:t>
      </w:r>
      <w:r w:rsidRPr="00064492">
        <w:rPr>
          <w:rFonts w:cs="Times New Roman"/>
          <w:color w:val="000000"/>
          <w:lang w:val="en-GB"/>
        </w:rPr>
        <w:t xml:space="preserve"> </w:t>
      </w:r>
      <w:r w:rsidRPr="00064492">
        <w:rPr>
          <w:rFonts w:cs="Times New Roman"/>
          <w:b/>
          <w:bCs/>
          <w:color w:val="000000"/>
          <w:lang w:val="en-GB"/>
        </w:rPr>
        <w:t>2022</w:t>
      </w:r>
      <w:r w:rsidRPr="00064492">
        <w:rPr>
          <w:rFonts w:cs="Times New Roman"/>
          <w:color w:val="000000"/>
          <w:lang w:val="en-GB"/>
        </w:rPr>
        <w:t>, e05864 (2022).</w:t>
      </w:r>
    </w:p>
    <w:p w14:paraId="4B141097"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55.</w:t>
      </w:r>
      <w:r w:rsidRPr="00064492">
        <w:rPr>
          <w:rFonts w:cs="Times New Roman"/>
          <w:color w:val="000000"/>
          <w:lang w:val="en-GB"/>
        </w:rPr>
        <w:tab/>
        <w:t xml:space="preserve">Hagen-Zanker, A. A computational framework for generalized moving windows and its application to landscape pattern analysis. </w:t>
      </w:r>
      <w:r w:rsidRPr="00064492">
        <w:rPr>
          <w:rFonts w:cs="Times New Roman"/>
          <w:i/>
          <w:iCs/>
          <w:color w:val="000000"/>
          <w:lang w:val="en-GB"/>
        </w:rPr>
        <w:t>Int. J. Appl. Earth Obs. Geoinformation</w:t>
      </w:r>
      <w:r w:rsidRPr="00064492">
        <w:rPr>
          <w:rFonts w:cs="Times New Roman"/>
          <w:color w:val="000000"/>
          <w:lang w:val="en-GB"/>
        </w:rPr>
        <w:t xml:space="preserve"> </w:t>
      </w:r>
      <w:r w:rsidRPr="00064492">
        <w:rPr>
          <w:rFonts w:cs="Times New Roman"/>
          <w:b/>
          <w:bCs/>
          <w:color w:val="000000"/>
          <w:lang w:val="en-GB"/>
        </w:rPr>
        <w:t>44</w:t>
      </w:r>
      <w:r w:rsidRPr="00064492">
        <w:rPr>
          <w:rFonts w:cs="Times New Roman"/>
          <w:color w:val="000000"/>
          <w:lang w:val="en-GB"/>
        </w:rPr>
        <w:t>, 205–216 (2016).</w:t>
      </w:r>
    </w:p>
    <w:p w14:paraId="5BCD46A6" w14:textId="77777777" w:rsidR="00064492" w:rsidRPr="00064492" w:rsidRDefault="00064492" w:rsidP="00064492">
      <w:pPr>
        <w:pStyle w:val="Bibliography"/>
        <w:rPr>
          <w:rFonts w:cs="Times New Roman"/>
          <w:color w:val="000000"/>
          <w:lang w:val="en-GB"/>
        </w:rPr>
      </w:pPr>
      <w:r w:rsidRPr="00064492">
        <w:rPr>
          <w:rFonts w:cs="Times New Roman"/>
          <w:color w:val="000000"/>
          <w:lang w:val="en-GB"/>
        </w:rPr>
        <w:t>56.</w:t>
      </w:r>
      <w:r w:rsidRPr="00064492">
        <w:rPr>
          <w:rFonts w:cs="Times New Roman"/>
          <w:color w:val="000000"/>
          <w:lang w:val="en-GB"/>
        </w:rPr>
        <w:tab/>
        <w:t xml:space="preserve">Chazdon, R. L. </w:t>
      </w:r>
      <w:r w:rsidRPr="00064492">
        <w:rPr>
          <w:rFonts w:cs="Times New Roman"/>
          <w:i/>
          <w:iCs/>
          <w:color w:val="000000"/>
          <w:lang w:val="en-GB"/>
        </w:rPr>
        <w:t>et al.</w:t>
      </w:r>
      <w:r w:rsidRPr="00064492">
        <w:rPr>
          <w:rFonts w:cs="Times New Roman"/>
          <w:color w:val="000000"/>
          <w:lang w:val="en-GB"/>
        </w:rPr>
        <w:t xml:space="preserve"> When is a forest a forest? Forest concepts and definitions in the era of forest and landscape restoration. </w:t>
      </w:r>
      <w:r w:rsidRPr="00064492">
        <w:rPr>
          <w:rFonts w:cs="Times New Roman"/>
          <w:i/>
          <w:iCs/>
          <w:color w:val="000000"/>
          <w:lang w:val="en-GB"/>
        </w:rPr>
        <w:t>Ambio</w:t>
      </w:r>
      <w:r w:rsidRPr="00064492">
        <w:rPr>
          <w:rFonts w:cs="Times New Roman"/>
          <w:color w:val="000000"/>
          <w:lang w:val="en-GB"/>
        </w:rPr>
        <w:t xml:space="preserve"> </w:t>
      </w:r>
      <w:r w:rsidRPr="00064492">
        <w:rPr>
          <w:rFonts w:cs="Times New Roman"/>
          <w:b/>
          <w:bCs/>
          <w:color w:val="000000"/>
          <w:lang w:val="en-GB"/>
        </w:rPr>
        <w:t>45</w:t>
      </w:r>
      <w:r w:rsidRPr="00064492">
        <w:rPr>
          <w:rFonts w:cs="Times New Roman"/>
          <w:color w:val="000000"/>
          <w:lang w:val="en-GB"/>
        </w:rPr>
        <w:t>, 538–550 (2016).</w:t>
      </w:r>
    </w:p>
    <w:p w14:paraId="4BBDC02B" w14:textId="6D1C2751" w:rsidR="00AF2AC5" w:rsidRDefault="00AF2AC5" w:rsidP="009F480A">
      <w:pPr>
        <w:pStyle w:val="Bibliography"/>
      </w:pPr>
      <w:r>
        <w:fldChar w:fldCharType="end"/>
      </w:r>
    </w:p>
    <w:p w14:paraId="53FED0CF" w14:textId="424AD442" w:rsidR="00AC1917" w:rsidRDefault="00AC1917" w:rsidP="00AC1917">
      <w:pPr>
        <w:pStyle w:val="Style1-MAIN"/>
      </w:pPr>
      <w:r w:rsidRPr="00AC1917">
        <w:lastRenderedPageBreak/>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t>Corresponding author</w:t>
      </w:r>
    </w:p>
    <w:p w14:paraId="08836361" w14:textId="08C4342D" w:rsidR="006E4110" w:rsidRDefault="006E4110" w:rsidP="006E4110">
      <w:pPr>
        <w:pStyle w:val="mainText"/>
        <w:rPr>
          <w:rFonts w:cs="Times New Roman"/>
        </w:rPr>
      </w:pPr>
      <w:r>
        <w:t>Correspondence to </w:t>
      </w:r>
      <w:hyperlink r:id="rId18" w:history="1">
        <w:r w:rsidR="00893C9D" w:rsidRPr="00D84BC6">
          <w:rPr>
            <w:rStyle w:val="Hyperlink"/>
          </w:rPr>
          <w:t>Emanuele.Massaro@ec.europa.eu</w:t>
        </w:r>
      </w:hyperlink>
      <w:r w:rsidR="00893C9D">
        <w:t xml:space="preserve"> </w:t>
      </w:r>
    </w:p>
    <w:p w14:paraId="1F8C5248" w14:textId="77777777" w:rsidR="006E4110" w:rsidRPr="006E4110" w:rsidRDefault="006E4110" w:rsidP="00AC1917">
      <w:pPr>
        <w:pStyle w:val="mainTextAgain"/>
        <w:rPr>
          <w:lang w:val="en-IT"/>
        </w:rPr>
      </w:pPr>
    </w:p>
    <w:sectPr w:rsidR="006E4110" w:rsidRPr="006E4110">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86A27" w14:textId="77777777" w:rsidR="00945010" w:rsidRDefault="00945010" w:rsidP="00664C7B">
      <w:pPr>
        <w:spacing w:after="0" w:line="240" w:lineRule="auto"/>
      </w:pPr>
      <w:r>
        <w:separator/>
      </w:r>
    </w:p>
  </w:endnote>
  <w:endnote w:type="continuationSeparator" w:id="0">
    <w:p w14:paraId="376582EB" w14:textId="77777777" w:rsidR="00945010" w:rsidRDefault="00945010"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06C37" w14:textId="77777777" w:rsidR="00945010" w:rsidRDefault="00945010" w:rsidP="00664C7B">
      <w:pPr>
        <w:spacing w:after="0" w:line="240" w:lineRule="auto"/>
      </w:pPr>
      <w:r>
        <w:separator/>
      </w:r>
    </w:p>
  </w:footnote>
  <w:footnote w:type="continuationSeparator" w:id="0">
    <w:p w14:paraId="4BBF7B4C" w14:textId="77777777" w:rsidR="00945010" w:rsidRDefault="00945010"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945010">
    <w:pPr>
      <w:pStyle w:val="Header"/>
    </w:pPr>
    <w:r>
      <w:rPr>
        <w:noProof/>
      </w:rPr>
      <w:pict w14:anchorId="5F8C6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945010">
    <w:pPr>
      <w:pStyle w:val="Header"/>
    </w:pPr>
    <w:r>
      <w:rPr>
        <w:noProof/>
      </w:rPr>
      <w:pict w14:anchorId="371B5BD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945010">
    <w:pPr>
      <w:pStyle w:val="Header"/>
    </w:pPr>
    <w:r>
      <w:rPr>
        <w:noProof/>
      </w:rPr>
      <w:pict w14:anchorId="2FD231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37210"/>
    <w:rsid w:val="00041A3E"/>
    <w:rsid w:val="00044BBB"/>
    <w:rsid w:val="0005731D"/>
    <w:rsid w:val="0006362B"/>
    <w:rsid w:val="00064492"/>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13B6B"/>
    <w:rsid w:val="00120506"/>
    <w:rsid w:val="001212FB"/>
    <w:rsid w:val="001249A1"/>
    <w:rsid w:val="0013302B"/>
    <w:rsid w:val="0013622C"/>
    <w:rsid w:val="0013766B"/>
    <w:rsid w:val="001429B6"/>
    <w:rsid w:val="0014360F"/>
    <w:rsid w:val="00146D8F"/>
    <w:rsid w:val="001575CF"/>
    <w:rsid w:val="00160C79"/>
    <w:rsid w:val="00177A93"/>
    <w:rsid w:val="0018142C"/>
    <w:rsid w:val="0018493C"/>
    <w:rsid w:val="001869CE"/>
    <w:rsid w:val="00193A4D"/>
    <w:rsid w:val="00196CF7"/>
    <w:rsid w:val="001A644F"/>
    <w:rsid w:val="001B1D19"/>
    <w:rsid w:val="001B2996"/>
    <w:rsid w:val="001B59D0"/>
    <w:rsid w:val="001B709A"/>
    <w:rsid w:val="001C5BD0"/>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4AE6"/>
    <w:rsid w:val="00290ABF"/>
    <w:rsid w:val="00291E84"/>
    <w:rsid w:val="002935A6"/>
    <w:rsid w:val="002A4120"/>
    <w:rsid w:val="002C35B8"/>
    <w:rsid w:val="002C44B4"/>
    <w:rsid w:val="002E135A"/>
    <w:rsid w:val="002E3E59"/>
    <w:rsid w:val="002E7469"/>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B301A"/>
    <w:rsid w:val="004C00A5"/>
    <w:rsid w:val="004C3FAD"/>
    <w:rsid w:val="004C6639"/>
    <w:rsid w:val="004C7DED"/>
    <w:rsid w:val="004D5D49"/>
    <w:rsid w:val="004E74B5"/>
    <w:rsid w:val="004E79B1"/>
    <w:rsid w:val="00501E64"/>
    <w:rsid w:val="00516B75"/>
    <w:rsid w:val="005211B6"/>
    <w:rsid w:val="00521BC6"/>
    <w:rsid w:val="00521E6D"/>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716A5B"/>
    <w:rsid w:val="00716FC7"/>
    <w:rsid w:val="007247A2"/>
    <w:rsid w:val="00724EA4"/>
    <w:rsid w:val="00726860"/>
    <w:rsid w:val="007319D0"/>
    <w:rsid w:val="00732053"/>
    <w:rsid w:val="0074280E"/>
    <w:rsid w:val="00745DD1"/>
    <w:rsid w:val="00746F97"/>
    <w:rsid w:val="0075332E"/>
    <w:rsid w:val="007578CB"/>
    <w:rsid w:val="007655BE"/>
    <w:rsid w:val="00772808"/>
    <w:rsid w:val="00780D7A"/>
    <w:rsid w:val="007815F6"/>
    <w:rsid w:val="0078238A"/>
    <w:rsid w:val="0078D441"/>
    <w:rsid w:val="00795267"/>
    <w:rsid w:val="007A167B"/>
    <w:rsid w:val="007A33D9"/>
    <w:rsid w:val="007A54C6"/>
    <w:rsid w:val="007B0FE1"/>
    <w:rsid w:val="007B2A6C"/>
    <w:rsid w:val="007B7BD1"/>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3C9D"/>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5010"/>
    <w:rsid w:val="00947980"/>
    <w:rsid w:val="00954D81"/>
    <w:rsid w:val="0096132B"/>
    <w:rsid w:val="0096306A"/>
    <w:rsid w:val="00971A7D"/>
    <w:rsid w:val="00975169"/>
    <w:rsid w:val="00975C89"/>
    <w:rsid w:val="00991A3D"/>
    <w:rsid w:val="00994B39"/>
    <w:rsid w:val="009A0A6B"/>
    <w:rsid w:val="009B2CE1"/>
    <w:rsid w:val="009B3739"/>
    <w:rsid w:val="009C0B12"/>
    <w:rsid w:val="009C69CF"/>
    <w:rsid w:val="009D1A81"/>
    <w:rsid w:val="009D28E1"/>
    <w:rsid w:val="009D769B"/>
    <w:rsid w:val="009D7B65"/>
    <w:rsid w:val="009E0492"/>
    <w:rsid w:val="009E065E"/>
    <w:rsid w:val="009E4646"/>
    <w:rsid w:val="009E53F3"/>
    <w:rsid w:val="009E5EDB"/>
    <w:rsid w:val="009E6296"/>
    <w:rsid w:val="009F362A"/>
    <w:rsid w:val="009F480A"/>
    <w:rsid w:val="009F5098"/>
    <w:rsid w:val="00A03780"/>
    <w:rsid w:val="00A03C06"/>
    <w:rsid w:val="00A07A4E"/>
    <w:rsid w:val="00A11F7C"/>
    <w:rsid w:val="00A135A1"/>
    <w:rsid w:val="00A157F7"/>
    <w:rsid w:val="00A22553"/>
    <w:rsid w:val="00A25D99"/>
    <w:rsid w:val="00A27577"/>
    <w:rsid w:val="00A300EE"/>
    <w:rsid w:val="00A31317"/>
    <w:rsid w:val="00A32678"/>
    <w:rsid w:val="00A3319F"/>
    <w:rsid w:val="00A45875"/>
    <w:rsid w:val="00A60137"/>
    <w:rsid w:val="00A61F78"/>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4F9E"/>
    <w:rsid w:val="00AD6ED6"/>
    <w:rsid w:val="00AE38BA"/>
    <w:rsid w:val="00AF2AC5"/>
    <w:rsid w:val="00AF61FC"/>
    <w:rsid w:val="00B1232B"/>
    <w:rsid w:val="00B15FA5"/>
    <w:rsid w:val="00B17704"/>
    <w:rsid w:val="00B21592"/>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5111B"/>
    <w:rsid w:val="00C53F61"/>
    <w:rsid w:val="00C543B4"/>
    <w:rsid w:val="00C61AB1"/>
    <w:rsid w:val="00C7474B"/>
    <w:rsid w:val="00C74950"/>
    <w:rsid w:val="00C83C3A"/>
    <w:rsid w:val="00C936FF"/>
    <w:rsid w:val="00C93A8F"/>
    <w:rsid w:val="00C94550"/>
    <w:rsid w:val="00C97D12"/>
    <w:rsid w:val="00CA1689"/>
    <w:rsid w:val="00CA6B7B"/>
    <w:rsid w:val="00CC2458"/>
    <w:rsid w:val="00CE2922"/>
    <w:rsid w:val="00CE5E29"/>
    <w:rsid w:val="00CF0CF4"/>
    <w:rsid w:val="00CF2CCE"/>
    <w:rsid w:val="00CF3A6F"/>
    <w:rsid w:val="00D04717"/>
    <w:rsid w:val="00D049B4"/>
    <w:rsid w:val="00D107B9"/>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452"/>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015"/>
    <w:rsid w:val="00E14266"/>
    <w:rsid w:val="00E23264"/>
    <w:rsid w:val="00E33440"/>
    <w:rsid w:val="00E34753"/>
    <w:rsid w:val="00E401FD"/>
    <w:rsid w:val="00E46B49"/>
    <w:rsid w:val="00E505B8"/>
    <w:rsid w:val="00E525D2"/>
    <w:rsid w:val="00E54C2C"/>
    <w:rsid w:val="00E66665"/>
    <w:rsid w:val="00E7266C"/>
    <w:rsid w:val="00E728B9"/>
    <w:rsid w:val="00E75D8B"/>
    <w:rsid w:val="00E80116"/>
    <w:rsid w:val="00E82645"/>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716E"/>
    <w:rsid w:val="00F15674"/>
    <w:rsid w:val="00F22612"/>
    <w:rsid w:val="00F30241"/>
    <w:rsid w:val="00F3025A"/>
    <w:rsid w:val="00F33544"/>
    <w:rsid w:val="00F34C82"/>
    <w:rsid w:val="00F364A5"/>
    <w:rsid w:val="00F4003E"/>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10C"/>
    <w:rsid w:val="00FA2DC9"/>
    <w:rsid w:val="00FA2DFE"/>
    <w:rsid w:val="00FA2F1F"/>
    <w:rsid w:val="00FA39E2"/>
    <w:rsid w:val="00FB5968"/>
    <w:rsid w:val="00FC53B6"/>
    <w:rsid w:val="00FD476B"/>
    <w:rsid w:val="00FE0316"/>
    <w:rsid w:val="00FE0E21"/>
    <w:rsid w:val="00FE1FE5"/>
    <w:rsid w:val="00FF2096"/>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996"/>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55994277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hyperlink" Target="mailto:Emanuele.Massaro@ec.europa.eu" TargetMode="External"/><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1.emf"/><Relationship Id="rId17" Type="http://schemas.openxmlformats.org/officeDocument/2006/relationships/hyperlink" Target="https://github.com/emanuelemassaro/Forest_Human_Nexus"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ceos.org/gst/HILDAplus.html"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footer" Target="footer3.xml"/><Relationship Id="rId5" Type="http://schemas.openxmlformats.org/officeDocument/2006/relationships/styles" Target="styles.xml"/><Relationship Id="rId15" Type="http://schemas.openxmlformats.org/officeDocument/2006/relationships/hyperlink" Target="https://data.jrc.ec.europa.eu/collection/ghsl" TargetMode="External"/><Relationship Id="rId23" Type="http://schemas.openxmlformats.org/officeDocument/2006/relationships/header" Target="header3.xml"/><Relationship Id="rId28" Type="http://schemas.microsoft.com/office/2020/10/relationships/intelligence" Target="intelligence2.xml"/><Relationship Id="rId10" Type="http://schemas.openxmlformats.org/officeDocument/2006/relationships/hyperlink" Target="mailto:emanuele.massaro@ec.europa.eu" TargetMode="External"/><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83969595-050E-4E95-AC57-A814B7F39D38}">
  <ds:schemaRefs>
    <ds:schemaRef ds:uri="http://schemas.microsoft.com/sharepoint/v3/contenttype/forms"/>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51</TotalTime>
  <Pages>26</Pages>
  <Words>29530</Words>
  <Characters>168324</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Emanuele MASSARO</cp:lastModifiedBy>
  <cp:revision>21</cp:revision>
  <cp:lastPrinted>2024-10-27T10:05:00Z</cp:lastPrinted>
  <dcterms:created xsi:type="dcterms:W3CDTF">2025-04-07T12:01:00Z</dcterms:created>
  <dcterms:modified xsi:type="dcterms:W3CDTF">2025-04-08T12:38:00Z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zotero-version="7.0.15"&gt;&lt;session id="XXoAqS0A"/&gt;&lt;style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name="delayCitationUpdates" value="true"/&gt;&lt;pref name="dontAskDelayCitationUpdates" value="true"/&gt;&lt;/prefs&gt;&lt;/data&gt;</vt:lpwstr>
  </property>
</Properties>
</file>